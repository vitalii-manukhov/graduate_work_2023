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9A687" w14:textId="6043BBBD" w:rsidR="001503A3" w:rsidRPr="00E37616" w:rsidRDefault="00E37616" w:rsidP="00E37616">
      <w:pPr>
        <w:jc w:val="center"/>
      </w:pPr>
      <w:r w:rsidRPr="00E37616">
        <w:t>МИНИСТЕРСТВО НАУКИ И ВЫСШЕГО ОБРАЗОВАНИЯ РОССИЙСКОЙ ФЕДЕРАЦИИ</w:t>
      </w:r>
    </w:p>
    <w:p w14:paraId="5AE67769" w14:textId="77777777" w:rsidR="00BC4A78" w:rsidRPr="00E37616" w:rsidRDefault="00BC4A78" w:rsidP="00E37616">
      <w:pPr>
        <w:jc w:val="center"/>
        <w:rPr>
          <w:sz w:val="28"/>
          <w:szCs w:val="28"/>
        </w:rPr>
      </w:pPr>
      <w:r w:rsidRPr="00E37616">
        <w:rPr>
          <w:sz w:val="28"/>
          <w:szCs w:val="28"/>
        </w:rPr>
        <w:t xml:space="preserve">Федеральное государственное </w:t>
      </w:r>
      <w:r w:rsidR="001503A3" w:rsidRPr="00E37616">
        <w:rPr>
          <w:sz w:val="28"/>
          <w:szCs w:val="28"/>
        </w:rPr>
        <w:t>автономное</w:t>
      </w:r>
      <w:r w:rsidRPr="00E37616">
        <w:rPr>
          <w:sz w:val="28"/>
          <w:szCs w:val="28"/>
        </w:rPr>
        <w:t xml:space="preserve"> образовательное </w:t>
      </w:r>
      <w:r w:rsidRPr="00E37616">
        <w:rPr>
          <w:sz w:val="28"/>
          <w:szCs w:val="28"/>
        </w:rPr>
        <w:br/>
        <w:t>учреждение высшего образования</w:t>
      </w:r>
    </w:p>
    <w:p w14:paraId="03B4605D" w14:textId="49D7A26B" w:rsidR="00BC4A78" w:rsidRDefault="00BF7C99" w:rsidP="00E37616">
      <w:pPr>
        <w:jc w:val="center"/>
        <w:rPr>
          <w:b/>
          <w:bCs/>
          <w:sz w:val="28"/>
          <w:szCs w:val="28"/>
        </w:rPr>
      </w:pPr>
      <w:r w:rsidRPr="00BF7C99">
        <w:rPr>
          <w:b/>
          <w:bCs/>
          <w:sz w:val="28"/>
          <w:szCs w:val="28"/>
        </w:rPr>
        <w:t>«</w:t>
      </w:r>
      <w:r w:rsidR="001503A3" w:rsidRPr="00BF7C99">
        <w:rPr>
          <w:b/>
          <w:bCs/>
          <w:sz w:val="28"/>
          <w:szCs w:val="28"/>
        </w:rPr>
        <w:t xml:space="preserve">Национальный исследовательский </w:t>
      </w:r>
      <w:r w:rsidR="00BC4A78" w:rsidRPr="00BF7C99">
        <w:rPr>
          <w:b/>
          <w:bCs/>
          <w:sz w:val="28"/>
          <w:szCs w:val="28"/>
        </w:rPr>
        <w:t>Нижегородский государственный университет им. Н.И. Лобачевского</w:t>
      </w:r>
      <w:r w:rsidRPr="00BF7C99">
        <w:rPr>
          <w:b/>
          <w:bCs/>
          <w:sz w:val="28"/>
          <w:szCs w:val="28"/>
        </w:rPr>
        <w:t xml:space="preserve">» </w:t>
      </w:r>
      <w:r w:rsidR="001C4554">
        <w:rPr>
          <w:b/>
          <w:bCs/>
          <w:sz w:val="28"/>
          <w:szCs w:val="28"/>
        </w:rPr>
        <w:br/>
      </w:r>
      <w:r w:rsidRPr="00BF7C99">
        <w:rPr>
          <w:b/>
          <w:bCs/>
          <w:sz w:val="28"/>
          <w:szCs w:val="28"/>
        </w:rPr>
        <w:t>(ННГУ)</w:t>
      </w:r>
    </w:p>
    <w:p w14:paraId="037E8A2C" w14:textId="77777777" w:rsidR="00BF7C99" w:rsidRPr="00BF7C99" w:rsidRDefault="00BF7C99" w:rsidP="00E37616">
      <w:pPr>
        <w:jc w:val="center"/>
        <w:rPr>
          <w:b/>
          <w:bCs/>
          <w:sz w:val="28"/>
          <w:szCs w:val="28"/>
        </w:rPr>
      </w:pPr>
    </w:p>
    <w:p w14:paraId="39E19193" w14:textId="28877973" w:rsidR="00BC4A78" w:rsidRDefault="00BC4A78" w:rsidP="00E37616">
      <w:pPr>
        <w:jc w:val="center"/>
        <w:rPr>
          <w:b/>
          <w:bCs/>
          <w:sz w:val="28"/>
          <w:szCs w:val="28"/>
        </w:rPr>
      </w:pPr>
      <w:r w:rsidRPr="00BF7C99">
        <w:rPr>
          <w:b/>
          <w:bCs/>
          <w:sz w:val="28"/>
          <w:szCs w:val="28"/>
        </w:rPr>
        <w:t>Институт информационных технологий, математики и механики</w:t>
      </w:r>
    </w:p>
    <w:p w14:paraId="704B04D8" w14:textId="77777777" w:rsidR="00BF7C99" w:rsidRPr="00BF7C99" w:rsidRDefault="00BF7C99" w:rsidP="00E37616">
      <w:pPr>
        <w:jc w:val="center"/>
        <w:rPr>
          <w:b/>
          <w:bCs/>
          <w:sz w:val="28"/>
          <w:szCs w:val="28"/>
        </w:rPr>
      </w:pPr>
    </w:p>
    <w:p w14:paraId="7049FAA2" w14:textId="61832E2B" w:rsidR="00BC4A78" w:rsidRDefault="00BA4001" w:rsidP="00E37616">
      <w:pPr>
        <w:jc w:val="center"/>
        <w:rPr>
          <w:b/>
          <w:bCs/>
          <w:sz w:val="28"/>
          <w:szCs w:val="28"/>
        </w:rPr>
      </w:pPr>
      <w:r w:rsidRPr="00BF7C99">
        <w:rPr>
          <w:b/>
          <w:bCs/>
          <w:sz w:val="28"/>
          <w:szCs w:val="28"/>
        </w:rPr>
        <w:t>Кафедра</w:t>
      </w:r>
      <w:r w:rsidR="00BF7C99" w:rsidRPr="00BF7C99">
        <w:rPr>
          <w:b/>
          <w:bCs/>
          <w:sz w:val="28"/>
          <w:szCs w:val="28"/>
        </w:rPr>
        <w:t>:</w:t>
      </w:r>
      <w:r w:rsidRPr="00BF7C99">
        <w:rPr>
          <w:b/>
          <w:bCs/>
          <w:sz w:val="28"/>
          <w:szCs w:val="28"/>
        </w:rPr>
        <w:t xml:space="preserve"> алгебры, геометрии и дискретной математики</w:t>
      </w:r>
    </w:p>
    <w:p w14:paraId="008F01B0" w14:textId="77777777" w:rsidR="00BF7C99" w:rsidRPr="00BF7C99" w:rsidRDefault="00BF7C99" w:rsidP="00E37616">
      <w:pPr>
        <w:jc w:val="center"/>
        <w:rPr>
          <w:b/>
          <w:bCs/>
          <w:sz w:val="28"/>
          <w:szCs w:val="28"/>
        </w:rPr>
      </w:pPr>
    </w:p>
    <w:p w14:paraId="61211CE0" w14:textId="59BE8071" w:rsidR="00BC4A78" w:rsidRDefault="00BD53BD" w:rsidP="00E37616">
      <w:pPr>
        <w:jc w:val="center"/>
        <w:rPr>
          <w:sz w:val="28"/>
          <w:szCs w:val="28"/>
        </w:rPr>
      </w:pPr>
      <w:r w:rsidRPr="00E37616">
        <w:rPr>
          <w:sz w:val="28"/>
          <w:szCs w:val="28"/>
        </w:rPr>
        <w:t>Направление</w:t>
      </w:r>
      <w:r w:rsidR="00BF7C99" w:rsidRPr="00BF7C99">
        <w:rPr>
          <w:sz w:val="28"/>
          <w:szCs w:val="28"/>
        </w:rPr>
        <w:t xml:space="preserve"> </w:t>
      </w:r>
      <w:r w:rsidR="00BF7C99">
        <w:rPr>
          <w:sz w:val="28"/>
          <w:szCs w:val="28"/>
        </w:rPr>
        <w:t>подготовки</w:t>
      </w:r>
      <w:r w:rsidRPr="00E37616">
        <w:rPr>
          <w:sz w:val="28"/>
          <w:szCs w:val="28"/>
        </w:rPr>
        <w:t xml:space="preserve">: </w:t>
      </w:r>
      <w:r w:rsidR="00BF7C99">
        <w:rPr>
          <w:sz w:val="28"/>
          <w:szCs w:val="28"/>
        </w:rPr>
        <w:t>«</w:t>
      </w:r>
      <w:r w:rsidRPr="00E37616">
        <w:rPr>
          <w:sz w:val="28"/>
          <w:szCs w:val="28"/>
        </w:rPr>
        <w:t>Прикладная математика и информатика</w:t>
      </w:r>
      <w:r w:rsidR="00BF7C99">
        <w:rPr>
          <w:sz w:val="28"/>
          <w:szCs w:val="28"/>
        </w:rPr>
        <w:t>»</w:t>
      </w:r>
    </w:p>
    <w:p w14:paraId="6AB076FE" w14:textId="2FED402A" w:rsidR="00BD53BD" w:rsidRDefault="00BF7C99" w:rsidP="00BF7C99">
      <w:pPr>
        <w:jc w:val="center"/>
        <w:rPr>
          <w:sz w:val="28"/>
          <w:szCs w:val="28"/>
        </w:rPr>
      </w:pPr>
      <w:r>
        <w:rPr>
          <w:sz w:val="28"/>
          <w:szCs w:val="28"/>
        </w:rPr>
        <w:t>Профиль подготовки</w:t>
      </w:r>
      <w:r w:rsidRPr="00BF7C99">
        <w:rPr>
          <w:sz w:val="28"/>
          <w:szCs w:val="28"/>
        </w:rPr>
        <w:t xml:space="preserve">: </w:t>
      </w:r>
      <w:r>
        <w:rPr>
          <w:sz w:val="28"/>
          <w:szCs w:val="28"/>
        </w:rPr>
        <w:t>«Прикладная математика и информатика (общий профиль)»</w:t>
      </w:r>
    </w:p>
    <w:p w14:paraId="3BC357C3" w14:textId="500A98C6" w:rsidR="00BF7C99" w:rsidRDefault="00BF7C99" w:rsidP="00BF7C99">
      <w:pPr>
        <w:jc w:val="center"/>
        <w:rPr>
          <w:sz w:val="28"/>
          <w:szCs w:val="28"/>
        </w:rPr>
      </w:pPr>
    </w:p>
    <w:p w14:paraId="4193C1F7" w14:textId="77777777" w:rsidR="00BF7C99" w:rsidRPr="00BF7C99" w:rsidRDefault="00BF7C99" w:rsidP="00BF7C99">
      <w:pPr>
        <w:jc w:val="center"/>
        <w:rPr>
          <w:sz w:val="28"/>
          <w:szCs w:val="28"/>
        </w:rPr>
      </w:pPr>
    </w:p>
    <w:p w14:paraId="0ED1ED6E" w14:textId="707EB524" w:rsidR="00BC4A78" w:rsidRPr="00B72D92" w:rsidRDefault="00BF7C99" w:rsidP="00BC4A78">
      <w:pPr>
        <w:pStyle w:val="aa"/>
        <w:rPr>
          <w:b/>
          <w:sz w:val="36"/>
        </w:rPr>
      </w:pPr>
      <w:r>
        <w:rPr>
          <w:b/>
          <w:sz w:val="36"/>
        </w:rPr>
        <w:t xml:space="preserve">ВЫПУСКНАЯ КВАЛИФИКАЦИОННАЯ РАБОТА </w:t>
      </w:r>
      <w:r w:rsidR="001C4554">
        <w:rPr>
          <w:b/>
          <w:sz w:val="36"/>
        </w:rPr>
        <w:br/>
      </w:r>
      <w:r>
        <w:rPr>
          <w:b/>
          <w:sz w:val="36"/>
        </w:rPr>
        <w:t>БАКАЛАВРА</w:t>
      </w:r>
    </w:p>
    <w:p w14:paraId="268E51CE" w14:textId="77777777" w:rsidR="00BC4A78" w:rsidRPr="006204D2" w:rsidRDefault="00BC4A78" w:rsidP="00BC4A78">
      <w:pPr>
        <w:pStyle w:val="aa"/>
        <w:rPr>
          <w:sz w:val="28"/>
        </w:rPr>
      </w:pPr>
    </w:p>
    <w:p w14:paraId="3CE51232" w14:textId="77777777" w:rsidR="00BC4A78" w:rsidRPr="007D1553" w:rsidRDefault="00BD53BD" w:rsidP="00BC4A78">
      <w:pPr>
        <w:pStyle w:val="aa"/>
        <w:rPr>
          <w:b/>
          <w:bCs/>
          <w:sz w:val="28"/>
        </w:rPr>
      </w:pPr>
      <w:r w:rsidRPr="007D1553">
        <w:rPr>
          <w:b/>
          <w:bCs/>
          <w:sz w:val="28"/>
        </w:rPr>
        <w:t>Тема:</w:t>
      </w:r>
    </w:p>
    <w:p w14:paraId="3A9E1DFB" w14:textId="0E80F7C5" w:rsidR="00BC4A78" w:rsidRPr="007D1553" w:rsidRDefault="00BF7C99" w:rsidP="00BF7C99">
      <w:pPr>
        <w:pStyle w:val="aa"/>
        <w:rPr>
          <w:b/>
          <w:bCs/>
          <w:sz w:val="32"/>
          <w:szCs w:val="22"/>
        </w:rPr>
      </w:pPr>
      <w:r w:rsidRPr="007D1553">
        <w:rPr>
          <w:b/>
          <w:bCs/>
          <w:sz w:val="32"/>
          <w:szCs w:val="22"/>
        </w:rPr>
        <w:t>«</w:t>
      </w:r>
      <w:r w:rsidR="00371BE2" w:rsidRPr="00371BE2">
        <w:rPr>
          <w:b/>
          <w:bCs/>
          <w:sz w:val="32"/>
          <w:szCs w:val="22"/>
        </w:rPr>
        <w:t>Анализ применения LSTM-сетей и трансферного обучения для диагностики сердечно-сосудистых заболеваний на наборах данных PTB-XL и ICBEB2018</w:t>
      </w:r>
      <w:r w:rsidRPr="007D1553">
        <w:rPr>
          <w:b/>
          <w:bCs/>
          <w:sz w:val="32"/>
          <w:szCs w:val="22"/>
        </w:rPr>
        <w:t>»</w:t>
      </w:r>
    </w:p>
    <w:p w14:paraId="37D7C89D" w14:textId="77777777" w:rsidR="00BF7C99" w:rsidRPr="007D1553" w:rsidRDefault="00BF7C99" w:rsidP="00BF7C99">
      <w:pPr>
        <w:pStyle w:val="aa"/>
        <w:rPr>
          <w:b/>
          <w:bCs/>
          <w:sz w:val="32"/>
          <w:szCs w:val="22"/>
        </w:rPr>
      </w:pPr>
    </w:p>
    <w:p w14:paraId="5EF10797" w14:textId="50796C0A" w:rsidR="001503A3" w:rsidRPr="00E37616" w:rsidRDefault="00BC4A78" w:rsidP="007D1553">
      <w:pPr>
        <w:ind w:left="5954" w:firstLine="0"/>
        <w:rPr>
          <w:sz w:val="28"/>
          <w:szCs w:val="28"/>
        </w:rPr>
      </w:pPr>
      <w:r w:rsidRPr="00E37616">
        <w:rPr>
          <w:sz w:val="28"/>
          <w:szCs w:val="28"/>
        </w:rPr>
        <w:t xml:space="preserve">Выполнил: </w:t>
      </w:r>
    </w:p>
    <w:p w14:paraId="5FBD0ACA" w14:textId="3A396842" w:rsidR="00BC4A78" w:rsidRPr="006204D2" w:rsidRDefault="00BC4A78" w:rsidP="007D1553">
      <w:pPr>
        <w:ind w:left="5954" w:firstLine="0"/>
        <w:rPr>
          <w:sz w:val="28"/>
          <w:szCs w:val="28"/>
        </w:rPr>
      </w:pPr>
      <w:r w:rsidRPr="006204D2">
        <w:rPr>
          <w:bCs/>
          <w:sz w:val="28"/>
          <w:szCs w:val="28"/>
        </w:rPr>
        <w:t>с</w:t>
      </w:r>
      <w:r w:rsidRPr="006204D2">
        <w:rPr>
          <w:sz w:val="28"/>
          <w:szCs w:val="28"/>
        </w:rPr>
        <w:t xml:space="preserve">тудент группы </w:t>
      </w:r>
      <w:r w:rsidR="00B72D92">
        <w:rPr>
          <w:sz w:val="28"/>
          <w:szCs w:val="28"/>
        </w:rPr>
        <w:t>381903_3</w:t>
      </w:r>
    </w:p>
    <w:p w14:paraId="4BD5525E" w14:textId="068BBFA2" w:rsidR="007D1553" w:rsidRDefault="007D1553" w:rsidP="007D1553">
      <w:pPr>
        <w:ind w:left="5954" w:firstLine="0"/>
        <w:rPr>
          <w:sz w:val="28"/>
          <w:szCs w:val="28"/>
        </w:rPr>
      </w:pPr>
      <w:r>
        <w:rPr>
          <w:sz w:val="28"/>
          <w:szCs w:val="28"/>
        </w:rPr>
        <w:t>_______</w:t>
      </w:r>
      <w:r w:rsidR="00B72D92">
        <w:rPr>
          <w:sz w:val="28"/>
          <w:szCs w:val="28"/>
        </w:rPr>
        <w:t>Манухов В.В.</w:t>
      </w:r>
      <w:r>
        <w:rPr>
          <w:sz w:val="28"/>
          <w:szCs w:val="28"/>
        </w:rPr>
        <w:t>_______</w:t>
      </w:r>
    </w:p>
    <w:p w14:paraId="61154165" w14:textId="13D5A8FC" w:rsidR="007D1553" w:rsidRPr="00204F1F" w:rsidRDefault="007D1553" w:rsidP="007D1553">
      <w:pPr>
        <w:ind w:left="5954" w:firstLine="0"/>
        <w:jc w:val="center"/>
      </w:pPr>
      <w:r w:rsidRPr="00204F1F">
        <w:t>ф.и.о.</w:t>
      </w:r>
    </w:p>
    <w:p w14:paraId="1B692FCA" w14:textId="06C4DCD8" w:rsidR="007D1553" w:rsidRDefault="007D1553" w:rsidP="007D1553">
      <w:pPr>
        <w:ind w:left="5954" w:firstLine="0"/>
        <w:rPr>
          <w:sz w:val="28"/>
          <w:szCs w:val="28"/>
        </w:rPr>
      </w:pPr>
      <w:r>
        <w:rPr>
          <w:sz w:val="28"/>
          <w:szCs w:val="28"/>
        </w:rPr>
        <w:t>__________________________</w:t>
      </w:r>
    </w:p>
    <w:p w14:paraId="3A61D5C5" w14:textId="46B58CBE" w:rsidR="00BF7C99" w:rsidRPr="00204F1F" w:rsidRDefault="00B72D92" w:rsidP="007D1553">
      <w:pPr>
        <w:ind w:left="5954" w:firstLine="0"/>
        <w:jc w:val="center"/>
      </w:pPr>
      <w:r w:rsidRPr="00204F1F">
        <w:t>Подпись</w:t>
      </w:r>
    </w:p>
    <w:p w14:paraId="0CE6FA16" w14:textId="77777777" w:rsidR="00E37616" w:rsidRDefault="00B72D92" w:rsidP="007D1553">
      <w:pPr>
        <w:ind w:left="5954" w:firstLine="0"/>
        <w:rPr>
          <w:bCs/>
          <w:sz w:val="28"/>
          <w:szCs w:val="28"/>
        </w:rPr>
      </w:pPr>
      <w:r w:rsidRPr="00E37616">
        <w:rPr>
          <w:bCs/>
          <w:sz w:val="28"/>
          <w:szCs w:val="28"/>
        </w:rPr>
        <w:t>Научный руководитель</w:t>
      </w:r>
      <w:r w:rsidR="00BC4A78" w:rsidRPr="00E37616">
        <w:rPr>
          <w:bCs/>
          <w:sz w:val="28"/>
          <w:szCs w:val="28"/>
        </w:rPr>
        <w:t>:</w:t>
      </w:r>
    </w:p>
    <w:p w14:paraId="77EEA89A" w14:textId="37DE5AF7" w:rsidR="00F73C59" w:rsidRDefault="007D1553" w:rsidP="007D1553">
      <w:pPr>
        <w:ind w:left="5954" w:firstLine="0"/>
        <w:rPr>
          <w:sz w:val="28"/>
          <w:szCs w:val="28"/>
        </w:rPr>
      </w:pPr>
      <w:r>
        <w:rPr>
          <w:sz w:val="28"/>
          <w:szCs w:val="28"/>
        </w:rPr>
        <w:t>___</w:t>
      </w:r>
      <w:r w:rsidR="008807A1">
        <w:rPr>
          <w:sz w:val="28"/>
          <w:szCs w:val="28"/>
        </w:rPr>
        <w:t>д.ф.-м.н. Золотых Н.Ю.</w:t>
      </w:r>
      <w:r>
        <w:rPr>
          <w:sz w:val="28"/>
          <w:szCs w:val="28"/>
        </w:rPr>
        <w:t>___</w:t>
      </w:r>
    </w:p>
    <w:p w14:paraId="0EBAA1CE" w14:textId="6A4BDE3E" w:rsidR="007D1553" w:rsidRPr="00204F1F" w:rsidRDefault="007D1553" w:rsidP="007D1553">
      <w:pPr>
        <w:ind w:left="5954" w:firstLine="0"/>
        <w:jc w:val="center"/>
      </w:pPr>
      <w:r w:rsidRPr="00204F1F">
        <w:t>ф.и.о.</w:t>
      </w:r>
    </w:p>
    <w:p w14:paraId="7B99CDBB" w14:textId="5B4EB67E" w:rsidR="007D1553" w:rsidRPr="007D1553" w:rsidRDefault="007D1553" w:rsidP="007D1553">
      <w:pPr>
        <w:ind w:left="5954" w:firstLine="0"/>
        <w:jc w:val="left"/>
        <w:rPr>
          <w:sz w:val="28"/>
          <w:szCs w:val="28"/>
        </w:rPr>
      </w:pPr>
      <w:r>
        <w:rPr>
          <w:sz w:val="28"/>
          <w:szCs w:val="28"/>
        </w:rPr>
        <w:t>__________________________</w:t>
      </w:r>
    </w:p>
    <w:p w14:paraId="31D93B73" w14:textId="3BB56D93" w:rsidR="00BC4A78" w:rsidRPr="00204F1F" w:rsidRDefault="008807A1" w:rsidP="007D1553">
      <w:pPr>
        <w:ind w:left="5954" w:firstLine="0"/>
        <w:jc w:val="center"/>
      </w:pPr>
      <w:r w:rsidRPr="00204F1F">
        <w:t>Подпись</w:t>
      </w:r>
    </w:p>
    <w:p w14:paraId="75CA8596" w14:textId="77777777" w:rsidR="00B72D92" w:rsidRPr="005348E2" w:rsidRDefault="00B72D92" w:rsidP="005348E2">
      <w:pPr>
        <w:pStyle w:val="aa"/>
        <w:rPr>
          <w:sz w:val="28"/>
        </w:rPr>
      </w:pPr>
    </w:p>
    <w:p w14:paraId="3BDA3545" w14:textId="443F7A30" w:rsidR="00BC4A78" w:rsidRDefault="00BC4A78" w:rsidP="00740B05">
      <w:pPr>
        <w:pStyle w:val="aa"/>
        <w:jc w:val="both"/>
        <w:rPr>
          <w:sz w:val="28"/>
        </w:rPr>
      </w:pPr>
    </w:p>
    <w:p w14:paraId="523F6704" w14:textId="655FEDA7" w:rsidR="00E37616" w:rsidRDefault="00E37616" w:rsidP="00740B05">
      <w:pPr>
        <w:pStyle w:val="aa"/>
        <w:jc w:val="both"/>
        <w:rPr>
          <w:sz w:val="28"/>
        </w:rPr>
      </w:pPr>
    </w:p>
    <w:p w14:paraId="2C2CFA68" w14:textId="548F4058" w:rsidR="00E37616" w:rsidRDefault="00E37616" w:rsidP="00740B05">
      <w:pPr>
        <w:pStyle w:val="aa"/>
        <w:jc w:val="both"/>
        <w:rPr>
          <w:sz w:val="28"/>
        </w:rPr>
      </w:pPr>
    </w:p>
    <w:p w14:paraId="622EBE6A" w14:textId="7B749D9B" w:rsidR="00E37616" w:rsidRDefault="00E37616" w:rsidP="00204F1F">
      <w:pPr>
        <w:ind w:firstLine="0"/>
        <w:rPr>
          <w:sz w:val="28"/>
          <w:szCs w:val="28"/>
        </w:rPr>
      </w:pPr>
    </w:p>
    <w:p w14:paraId="5EA8F70A" w14:textId="77777777" w:rsidR="00C87D23" w:rsidRDefault="00C87D23" w:rsidP="00204F1F">
      <w:pPr>
        <w:ind w:firstLine="0"/>
        <w:rPr>
          <w:sz w:val="28"/>
          <w:szCs w:val="28"/>
        </w:rPr>
      </w:pPr>
    </w:p>
    <w:p w14:paraId="3D3A5F53" w14:textId="364BE3C4" w:rsidR="005348E2" w:rsidRDefault="00BC4A78" w:rsidP="005348E2">
      <w:pPr>
        <w:ind w:firstLine="0"/>
        <w:jc w:val="center"/>
        <w:rPr>
          <w:sz w:val="28"/>
          <w:szCs w:val="28"/>
        </w:rPr>
      </w:pPr>
      <w:r w:rsidRPr="006204D2">
        <w:rPr>
          <w:sz w:val="28"/>
          <w:szCs w:val="28"/>
        </w:rPr>
        <w:t>Нижний Новгород</w:t>
      </w:r>
    </w:p>
    <w:p w14:paraId="419902D8" w14:textId="6ED49C3E" w:rsidR="00C0563C" w:rsidRDefault="00740B05" w:rsidP="00066C3F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202</w:t>
      </w:r>
      <w:r w:rsidR="003E05EC">
        <w:rPr>
          <w:sz w:val="28"/>
          <w:szCs w:val="28"/>
        </w:rPr>
        <w:t>3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9674177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8ADD54" w14:textId="7395655B" w:rsidR="00066C3F" w:rsidRPr="00FB2161" w:rsidRDefault="00066C3F" w:rsidP="00066C3F">
          <w:pPr>
            <w:pStyle w:val="affd"/>
            <w:rPr>
              <w:rFonts w:ascii="Times New Roman" w:hAnsi="Times New Roman" w:cs="Times New Roman"/>
              <w:b/>
              <w:bCs/>
            </w:rPr>
          </w:pPr>
          <w:r w:rsidRPr="00FB2161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6900321A" w14:textId="28843860" w:rsidR="008F76C8" w:rsidRDefault="00066C3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87794" w:history="1">
            <w:r w:rsidR="008F76C8" w:rsidRPr="00E7782E">
              <w:rPr>
                <w:rStyle w:val="af0"/>
                <w:noProof/>
              </w:rPr>
              <w:t>Аннотация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_Toc138087794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3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478F08FB" w14:textId="0A8DCA3B" w:rsidR="008F76C8" w:rsidRDefault="00134F98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795" w:history="1">
            <w:r w:rsidR="008F76C8" w:rsidRPr="00E7782E">
              <w:rPr>
                <w:rStyle w:val="af0"/>
                <w:noProof/>
              </w:rPr>
              <w:t>1.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Введение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_Toc138087795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4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5558507C" w14:textId="476760ED" w:rsidR="008F76C8" w:rsidRDefault="00134F98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796" w:history="1">
            <w:r w:rsidR="008F76C8" w:rsidRPr="00E7782E">
              <w:rPr>
                <w:rStyle w:val="af0"/>
                <w:noProof/>
              </w:rPr>
              <w:t>2.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Материалы и методы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_Toc138087796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7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381493F1" w14:textId="6A670EA9" w:rsidR="008F76C8" w:rsidRDefault="00134F98">
          <w:pPr>
            <w:pStyle w:val="2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797" w:history="1">
            <w:r w:rsidR="008F76C8" w:rsidRPr="00E7782E">
              <w:rPr>
                <w:rStyle w:val="af0"/>
                <w:noProof/>
              </w:rPr>
              <w:t>2.1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Наборы данных PTB-XL и ICBEB2018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_Toc138087797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7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087C57CD" w14:textId="4368B1E5" w:rsidR="008F76C8" w:rsidRDefault="00134F98">
          <w:pPr>
            <w:pStyle w:val="2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798" w:history="1">
            <w:r w:rsidR="008F76C8" w:rsidRPr="00E7782E">
              <w:rPr>
                <w:rStyle w:val="af0"/>
                <w:noProof/>
              </w:rPr>
              <w:t>2.2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Алгоритмы классификации временных рядов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_Toc138087798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8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2540FF62" w14:textId="1A236591" w:rsidR="008F76C8" w:rsidRDefault="00134F98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799" w:history="1">
            <w:r w:rsidR="008F76C8" w:rsidRPr="00E7782E">
              <w:rPr>
                <w:rStyle w:val="af0"/>
                <w:noProof/>
              </w:rPr>
              <w:t>3.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Сравнительный анализ моделей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_Toc138087799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10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49921703" w14:textId="18976ACC" w:rsidR="008F76C8" w:rsidRDefault="00134F98">
          <w:pPr>
            <w:pStyle w:val="2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800" w:history="1">
            <w:r w:rsidR="008F76C8" w:rsidRPr="00E7782E">
              <w:rPr>
                <w:rStyle w:val="af0"/>
                <w:noProof/>
              </w:rPr>
              <w:t>3.1.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Задачи и метрики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_Toc138087800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10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0489A1B7" w14:textId="2D0D31C7" w:rsidR="008F76C8" w:rsidRDefault="00134F98">
          <w:pPr>
            <w:pStyle w:val="2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801" w:history="1">
            <w:r w:rsidR="008F76C8" w:rsidRPr="00E7782E">
              <w:rPr>
                <w:rStyle w:val="af0"/>
                <w:noProof/>
              </w:rPr>
              <w:t>3.2.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Прогнозирование заключений ЭКГ на наборе данных PTB-XL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_Toc138087801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12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2F0D91DE" w14:textId="66C90295" w:rsidR="008F76C8" w:rsidRDefault="00134F98">
          <w:pPr>
            <w:pStyle w:val="2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802" w:history="1">
            <w:r w:rsidR="008F76C8" w:rsidRPr="00E7782E">
              <w:rPr>
                <w:rStyle w:val="af0"/>
                <w:noProof/>
              </w:rPr>
              <w:t>3.3.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Прогнозирование заключений ЭКГ на наборе данных ICBEB2018. Трансферное обучение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_Toc138087802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18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36A1C7D1" w14:textId="5B0AE3D4" w:rsidR="008F76C8" w:rsidRDefault="00134F98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803" w:history="1">
            <w:r w:rsidR="008F76C8" w:rsidRPr="00E7782E">
              <w:rPr>
                <w:rStyle w:val="af0"/>
                <w:noProof/>
              </w:rPr>
              <w:t>4.</w:t>
            </w:r>
            <w:r w:rsidR="008F76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F76C8" w:rsidRPr="00E7782E">
              <w:rPr>
                <w:rStyle w:val="af0"/>
                <w:noProof/>
              </w:rPr>
              <w:t>Итоги и заключение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_Toc138087803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33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777B726A" w14:textId="21ED24E0" w:rsidR="008F76C8" w:rsidRDefault="00134F98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8087804" w:history="1">
            <w:r w:rsidR="008F76C8" w:rsidRPr="00E7782E">
              <w:rPr>
                <w:rStyle w:val="af0"/>
                <w:noProof/>
              </w:rPr>
              <w:t>Список</w:t>
            </w:r>
            <w:r w:rsidR="008F76C8" w:rsidRPr="00E7782E">
              <w:rPr>
                <w:rStyle w:val="af0"/>
                <w:noProof/>
                <w:lang w:val="en-US"/>
              </w:rPr>
              <w:t xml:space="preserve"> </w:t>
            </w:r>
            <w:r w:rsidR="008F76C8" w:rsidRPr="00E7782E">
              <w:rPr>
                <w:rStyle w:val="af0"/>
                <w:noProof/>
              </w:rPr>
              <w:t>литературы</w:t>
            </w:r>
            <w:r w:rsidR="008F76C8">
              <w:rPr>
                <w:noProof/>
                <w:webHidden/>
              </w:rPr>
              <w:tab/>
            </w:r>
            <w:r w:rsidR="008F76C8">
              <w:rPr>
                <w:noProof/>
                <w:webHidden/>
              </w:rPr>
              <w:fldChar w:fldCharType="begin"/>
            </w:r>
            <w:r w:rsidR="008F76C8">
              <w:rPr>
                <w:noProof/>
                <w:webHidden/>
              </w:rPr>
              <w:instrText xml:space="preserve"> PAGEREF _Toc138087804 \h </w:instrText>
            </w:r>
            <w:r w:rsidR="008F76C8">
              <w:rPr>
                <w:noProof/>
                <w:webHidden/>
              </w:rPr>
            </w:r>
            <w:r w:rsidR="008F76C8">
              <w:rPr>
                <w:noProof/>
                <w:webHidden/>
              </w:rPr>
              <w:fldChar w:fldCharType="separate"/>
            </w:r>
            <w:r w:rsidR="008F76C8">
              <w:rPr>
                <w:noProof/>
                <w:webHidden/>
              </w:rPr>
              <w:t>34</w:t>
            </w:r>
            <w:r w:rsidR="008F76C8">
              <w:rPr>
                <w:noProof/>
                <w:webHidden/>
              </w:rPr>
              <w:fldChar w:fldCharType="end"/>
            </w:r>
          </w:hyperlink>
        </w:p>
        <w:p w14:paraId="1459AF8B" w14:textId="55E15660" w:rsidR="00066C3F" w:rsidRDefault="00066C3F">
          <w:r>
            <w:rPr>
              <w:b/>
              <w:bCs/>
            </w:rPr>
            <w:fldChar w:fldCharType="end"/>
          </w:r>
        </w:p>
      </w:sdtContent>
    </w:sdt>
    <w:p w14:paraId="6D7ADD8C" w14:textId="77777777" w:rsidR="00066C3F" w:rsidRPr="00066C3F" w:rsidRDefault="00066C3F" w:rsidP="00066C3F">
      <w:pPr>
        <w:ind w:firstLine="0"/>
        <w:rPr>
          <w:sz w:val="28"/>
          <w:szCs w:val="28"/>
        </w:rPr>
      </w:pPr>
    </w:p>
    <w:p w14:paraId="05539D0F" w14:textId="1A462B21" w:rsidR="005B4AC5" w:rsidRPr="00BA30D4" w:rsidRDefault="005B4AC5" w:rsidP="00D22B85">
      <w:pPr>
        <w:spacing w:line="360" w:lineRule="auto"/>
        <w:ind w:firstLine="0"/>
      </w:pPr>
    </w:p>
    <w:p w14:paraId="73BD0178" w14:textId="77777777" w:rsidR="00BC4A78" w:rsidRPr="006204D2" w:rsidRDefault="00BC4A78" w:rsidP="00901663">
      <w:pPr>
        <w:jc w:val="left"/>
        <w:sectPr w:rsidR="00BC4A78" w:rsidRPr="006204D2" w:rsidSect="00D2615A">
          <w:footerReference w:type="even" r:id="rId8"/>
          <w:footerReference w:type="default" r:id="rId9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</w:p>
    <w:p w14:paraId="773F288A" w14:textId="0F5E2788" w:rsidR="00E6779B" w:rsidRPr="004244FB" w:rsidRDefault="00E6779B" w:rsidP="006D691F">
      <w:pPr>
        <w:pStyle w:val="10"/>
      </w:pPr>
      <w:bookmarkStart w:id="0" w:name="_Toc136205074"/>
      <w:bookmarkStart w:id="1" w:name="_Toc136205188"/>
      <w:bookmarkStart w:id="2" w:name="_Toc137225182"/>
      <w:bookmarkStart w:id="3" w:name="_Toc138087794"/>
      <w:r w:rsidRPr="004244FB">
        <w:lastRenderedPageBreak/>
        <w:t>Аннотация</w:t>
      </w:r>
      <w:bookmarkEnd w:id="0"/>
      <w:bookmarkEnd w:id="1"/>
      <w:bookmarkEnd w:id="2"/>
      <w:bookmarkEnd w:id="3"/>
    </w:p>
    <w:p w14:paraId="0B1CA043" w14:textId="25F9F9FA" w:rsidR="00E6779B" w:rsidRPr="00D2615A" w:rsidRDefault="00DA22B2" w:rsidP="00A0094E">
      <w:pPr>
        <w:spacing w:line="360" w:lineRule="auto"/>
        <w:ind w:firstLine="709"/>
      </w:pPr>
      <w:r>
        <w:t>С</w:t>
      </w:r>
      <w:r w:rsidR="007E0BE6" w:rsidRPr="00D2615A">
        <w:t>ердечно-сосудистые заболевания</w:t>
      </w:r>
      <w:r w:rsidR="00CE64D0">
        <w:t xml:space="preserve"> (ССЗ)</w:t>
      </w:r>
      <w:r w:rsidR="007E0BE6" w:rsidRPr="00D2615A">
        <w:t xml:space="preserve"> являются одн</w:t>
      </w:r>
      <w:r>
        <w:t xml:space="preserve">ой из </w:t>
      </w:r>
      <w:r w:rsidR="007E0BE6" w:rsidRPr="00D2615A">
        <w:t>ведущих причин</w:t>
      </w:r>
      <w:r>
        <w:t xml:space="preserve"> </w:t>
      </w:r>
      <w:r w:rsidR="007E0BE6" w:rsidRPr="00D2615A">
        <w:t>высокой смертности во всем мире</w:t>
      </w:r>
      <w:r>
        <w:t xml:space="preserve"> </w:t>
      </w:r>
      <w:r w:rsidRPr="00DA22B2">
        <w:t>[</w:t>
      </w:r>
      <w:r w:rsidR="000D7A3E">
        <w:t>1</w:t>
      </w:r>
      <w:r w:rsidR="0015256D">
        <w:t>8</w:t>
      </w:r>
      <w:r w:rsidRPr="00DA22B2">
        <w:t>]</w:t>
      </w:r>
      <w:r w:rsidR="007E0BE6" w:rsidRPr="00D2615A">
        <w:t>. Электрокардиография (ЭК</w:t>
      </w:r>
      <w:r w:rsidR="007D41B1" w:rsidRPr="00D2615A">
        <w:t>Г</w:t>
      </w:r>
      <w:r w:rsidR="007E0BE6" w:rsidRPr="00D2615A">
        <w:t xml:space="preserve">) – это главный инструмент неинвазивной диагностики </w:t>
      </w:r>
      <w:r w:rsidR="007D41B1" w:rsidRPr="00D2615A">
        <w:t>подобных патологий</w:t>
      </w:r>
      <w:r w:rsidR="007E0BE6" w:rsidRPr="00D2615A">
        <w:t>. В данной работе исследуется применение методов машинного обучения</w:t>
      </w:r>
      <w:r w:rsidR="00DC2EE2">
        <w:t>, в частности глубокого обучения (</w:t>
      </w:r>
      <w:r w:rsidR="00DC2EE2">
        <w:rPr>
          <w:lang w:val="en-US"/>
        </w:rPr>
        <w:t>DL</w:t>
      </w:r>
      <w:r w:rsidR="00DC2EE2">
        <w:t>)</w:t>
      </w:r>
      <w:r w:rsidR="00DC2EE2" w:rsidRPr="00DC2EE2">
        <w:t>,</w:t>
      </w:r>
      <w:r w:rsidR="007E0BE6" w:rsidRPr="00D2615A">
        <w:t xml:space="preserve"> в анализе </w:t>
      </w:r>
      <w:r w:rsidR="007D41B1" w:rsidRPr="00D2615A">
        <w:t>сигналов</w:t>
      </w:r>
      <w:r w:rsidR="007E0BE6" w:rsidRPr="00D2615A">
        <w:t xml:space="preserve"> ЭКГ на основе наборов данных PTB-XL </w:t>
      </w:r>
      <w:r w:rsidRPr="00DA22B2">
        <w:t xml:space="preserve">[10] </w:t>
      </w:r>
      <w:r w:rsidR="007E0BE6" w:rsidRPr="00D2615A">
        <w:t>и ICBEB2018</w:t>
      </w:r>
      <w:r w:rsidRPr="00DA22B2">
        <w:t xml:space="preserve"> [</w:t>
      </w:r>
      <w:r>
        <w:t>12</w:t>
      </w:r>
      <w:r w:rsidRPr="00DA22B2">
        <w:t>]</w:t>
      </w:r>
      <w:r w:rsidR="007E0BE6" w:rsidRPr="00D2615A">
        <w:t>.</w:t>
      </w:r>
      <w:r w:rsidR="00C10027" w:rsidRPr="00D2615A">
        <w:t xml:space="preserve"> </w:t>
      </w:r>
      <w:r w:rsidR="007D41B1" w:rsidRPr="00D2615A">
        <w:t>Основное внимание в исследовании уделяется оценке качества работы рекуррентных нейронных сетей</w:t>
      </w:r>
      <w:r w:rsidR="00DC2EE2" w:rsidRPr="00DC2EE2">
        <w:t xml:space="preserve"> (</w:t>
      </w:r>
      <w:r w:rsidR="00DC2EE2">
        <w:rPr>
          <w:lang w:val="en-US"/>
        </w:rPr>
        <w:t>RNN</w:t>
      </w:r>
      <w:r w:rsidR="00DC2EE2" w:rsidRPr="00DC2EE2">
        <w:t>)</w:t>
      </w:r>
      <w:r w:rsidR="00E071A8">
        <w:t xml:space="preserve">, </w:t>
      </w:r>
      <w:r w:rsidR="00592D99">
        <w:t xml:space="preserve">а именно </w:t>
      </w:r>
      <w:r w:rsidR="00E071A8">
        <w:t>однонаправленной и двунаправленной</w:t>
      </w:r>
      <w:r w:rsidR="007D41B1" w:rsidRPr="00D2615A">
        <w:t xml:space="preserve"> LSTM</w:t>
      </w:r>
      <w:r w:rsidR="00643D1B">
        <w:t>-сетей</w:t>
      </w:r>
      <w:r w:rsidR="007D41B1" w:rsidRPr="00D2615A">
        <w:t xml:space="preserve"> </w:t>
      </w:r>
      <w:r w:rsidR="00B00568" w:rsidRPr="00D2615A">
        <w:t>(</w:t>
      </w:r>
      <w:r w:rsidR="00643D1B" w:rsidRPr="00F8342F">
        <w:rPr>
          <w:lang w:val="en-US"/>
        </w:rPr>
        <w:t>S</w:t>
      </w:r>
      <w:r w:rsidR="00643D1B" w:rsidRPr="00BC4E63">
        <w:t xml:space="preserve">. </w:t>
      </w:r>
      <w:r w:rsidR="00643D1B" w:rsidRPr="00F8342F">
        <w:rPr>
          <w:lang w:val="en-US"/>
        </w:rPr>
        <w:t>Hochreiter</w:t>
      </w:r>
      <w:r w:rsidR="00643D1B">
        <w:t xml:space="preserve">, </w:t>
      </w:r>
      <w:r w:rsidR="00643D1B" w:rsidRPr="00F8342F">
        <w:rPr>
          <w:lang w:val="en-US"/>
        </w:rPr>
        <w:t>J</w:t>
      </w:r>
      <w:r w:rsidR="00643D1B" w:rsidRPr="00BC4E63">
        <w:t xml:space="preserve">. </w:t>
      </w:r>
      <w:r w:rsidR="00643D1B" w:rsidRPr="00F8342F">
        <w:rPr>
          <w:lang w:val="en-US"/>
        </w:rPr>
        <w:t>Schmidhuber</w:t>
      </w:r>
      <w:r w:rsidR="00B00568" w:rsidRPr="00D2615A">
        <w:t>)</w:t>
      </w:r>
      <w:r w:rsidR="004B4C5A" w:rsidRPr="004B4C5A">
        <w:t xml:space="preserve"> [9]</w:t>
      </w:r>
      <w:r w:rsidR="007D41B1" w:rsidRPr="00D2615A">
        <w:t>, при этом основной метрикой оценки является</w:t>
      </w:r>
      <w:r w:rsidR="00082D32" w:rsidRPr="00082D32">
        <w:t xml:space="preserve"> </w:t>
      </w:r>
      <w:r w:rsidR="00082D32">
        <w:t>макроусреднённая</w:t>
      </w:r>
      <w:r w:rsidR="007D41B1" w:rsidRPr="00D2615A">
        <w:t xml:space="preserve"> площадь под ROC</w:t>
      </w:r>
      <w:r w:rsidR="00E80AD5">
        <w:t xml:space="preserve"> кривой</w:t>
      </w:r>
      <w:r w:rsidR="00082D32">
        <w:t xml:space="preserve"> – </w:t>
      </w:r>
      <w:r w:rsidR="00082D32">
        <w:rPr>
          <w:lang w:val="en-US"/>
        </w:rPr>
        <w:t>macro</w:t>
      </w:r>
      <w:r w:rsidR="00082D32" w:rsidRPr="00082D32">
        <w:t xml:space="preserve"> </w:t>
      </w:r>
      <w:r w:rsidR="00082D32">
        <w:rPr>
          <w:lang w:val="en-US"/>
        </w:rPr>
        <w:t>AUC</w:t>
      </w:r>
      <w:r w:rsidR="007D41B1" w:rsidRPr="00D2615A">
        <w:t>.</w:t>
      </w:r>
      <w:r w:rsidR="00C10027" w:rsidRPr="00D2615A">
        <w:t xml:space="preserve"> </w:t>
      </w:r>
      <w:r w:rsidR="005E7CA5" w:rsidRPr="00D2615A">
        <w:t>Основ</w:t>
      </w:r>
      <w:r w:rsidR="005A3384">
        <w:t>ным опорным материалом</w:t>
      </w:r>
      <w:r w:rsidR="005E7CA5" w:rsidRPr="00D2615A">
        <w:t xml:space="preserve"> </w:t>
      </w:r>
      <w:r w:rsidR="00871EB7">
        <w:t xml:space="preserve">для </w:t>
      </w:r>
      <w:r w:rsidR="005A3384">
        <w:t xml:space="preserve">данного </w:t>
      </w:r>
      <w:r w:rsidR="005E7CA5" w:rsidRPr="00D2615A">
        <w:t xml:space="preserve">исследования является </w:t>
      </w:r>
      <w:r w:rsidR="00C96E29" w:rsidRPr="00D2615A">
        <w:t xml:space="preserve">статья </w:t>
      </w:r>
      <w:r w:rsidR="004A2893">
        <w:t>«</w:t>
      </w:r>
      <w:r w:rsidR="00C96E29" w:rsidRPr="00D2615A">
        <w:rPr>
          <w:lang w:val="en-US"/>
        </w:rPr>
        <w:t>Deep</w:t>
      </w:r>
      <w:r w:rsidR="00C96E29" w:rsidRPr="00D2615A">
        <w:t xml:space="preserve"> </w:t>
      </w:r>
      <w:r w:rsidR="00C96E29" w:rsidRPr="00D2615A">
        <w:rPr>
          <w:lang w:val="en-US"/>
        </w:rPr>
        <w:t>Learning</w:t>
      </w:r>
      <w:r w:rsidR="00C96E29" w:rsidRPr="00D2615A">
        <w:t xml:space="preserve"> </w:t>
      </w:r>
      <w:r w:rsidR="00C96E29" w:rsidRPr="00D2615A">
        <w:rPr>
          <w:lang w:val="en-US"/>
        </w:rPr>
        <w:t>for</w:t>
      </w:r>
      <w:r w:rsidR="00C96E29" w:rsidRPr="00D2615A">
        <w:t xml:space="preserve"> </w:t>
      </w:r>
      <w:r w:rsidR="00C96E29" w:rsidRPr="00D2615A">
        <w:rPr>
          <w:lang w:val="en-US"/>
        </w:rPr>
        <w:t>ECG</w:t>
      </w:r>
      <w:r w:rsidR="00C96E29" w:rsidRPr="00D2615A">
        <w:t xml:space="preserve"> </w:t>
      </w:r>
      <w:r w:rsidR="00C96E29" w:rsidRPr="00D2615A">
        <w:rPr>
          <w:lang w:val="en-US"/>
        </w:rPr>
        <w:t>Analysis</w:t>
      </w:r>
      <w:r w:rsidR="00C96E29" w:rsidRPr="00D2615A">
        <w:t xml:space="preserve">: </w:t>
      </w:r>
      <w:r w:rsidR="00C96E29" w:rsidRPr="00D2615A">
        <w:rPr>
          <w:lang w:val="en-US"/>
        </w:rPr>
        <w:t>Benchmarks</w:t>
      </w:r>
      <w:r w:rsidR="00C96E29" w:rsidRPr="00D2615A">
        <w:t xml:space="preserve"> </w:t>
      </w:r>
      <w:r w:rsidR="00C96E29" w:rsidRPr="00D2615A">
        <w:rPr>
          <w:lang w:val="en-US"/>
        </w:rPr>
        <w:t>and</w:t>
      </w:r>
      <w:r w:rsidR="00C96E29" w:rsidRPr="00D2615A">
        <w:t xml:space="preserve"> </w:t>
      </w:r>
      <w:r w:rsidR="00C96E29" w:rsidRPr="00D2615A">
        <w:rPr>
          <w:lang w:val="en-US"/>
        </w:rPr>
        <w:t>Insights</w:t>
      </w:r>
      <w:r w:rsidR="00C96E29" w:rsidRPr="00D2615A">
        <w:t xml:space="preserve"> </w:t>
      </w:r>
      <w:r w:rsidR="00C96E29" w:rsidRPr="00D2615A">
        <w:rPr>
          <w:lang w:val="en-US"/>
        </w:rPr>
        <w:t>from</w:t>
      </w:r>
      <w:r w:rsidR="00C96E29" w:rsidRPr="00D2615A">
        <w:t xml:space="preserve"> </w:t>
      </w:r>
      <w:r w:rsidR="00C96E29" w:rsidRPr="00D2615A">
        <w:rPr>
          <w:lang w:val="en-US"/>
        </w:rPr>
        <w:t>PTB</w:t>
      </w:r>
      <w:r w:rsidR="00C96E29" w:rsidRPr="00D2615A">
        <w:t>-</w:t>
      </w:r>
      <w:r w:rsidR="00C96E29" w:rsidRPr="00D2615A">
        <w:rPr>
          <w:lang w:val="en-US"/>
        </w:rPr>
        <w:t>XL</w:t>
      </w:r>
      <w:r w:rsidR="004A2893">
        <w:t>»</w:t>
      </w:r>
      <w:r w:rsidR="00C10027" w:rsidRPr="00D2615A">
        <w:t xml:space="preserve"> (</w:t>
      </w:r>
      <w:r w:rsidR="00C10027" w:rsidRPr="00D2615A">
        <w:rPr>
          <w:lang w:val="en-US"/>
        </w:rPr>
        <w:t>Nils</w:t>
      </w:r>
      <w:r w:rsidR="00C10027" w:rsidRPr="00D2615A">
        <w:t xml:space="preserve"> </w:t>
      </w:r>
      <w:r w:rsidR="00C10027" w:rsidRPr="00D2615A">
        <w:rPr>
          <w:lang w:val="en-US"/>
        </w:rPr>
        <w:t>Strodthoff</w:t>
      </w:r>
      <w:r w:rsidR="00C10027" w:rsidRPr="00D2615A">
        <w:t xml:space="preserve">, </w:t>
      </w:r>
      <w:r w:rsidR="00C10027" w:rsidRPr="00D2615A">
        <w:rPr>
          <w:lang w:val="en-US"/>
        </w:rPr>
        <w:t>Patrick</w:t>
      </w:r>
      <w:r w:rsidR="00C10027" w:rsidRPr="00D2615A">
        <w:t xml:space="preserve"> </w:t>
      </w:r>
      <w:r w:rsidR="00C10027" w:rsidRPr="00D2615A">
        <w:rPr>
          <w:lang w:val="en-US"/>
        </w:rPr>
        <w:t>Wagner</w:t>
      </w:r>
      <w:r w:rsidR="00C10027" w:rsidRPr="00D2615A">
        <w:t xml:space="preserve">, </w:t>
      </w:r>
      <w:r w:rsidR="00C10027" w:rsidRPr="00D2615A">
        <w:rPr>
          <w:lang w:val="en-US"/>
        </w:rPr>
        <w:t>Tobias</w:t>
      </w:r>
      <w:r w:rsidR="00C10027" w:rsidRPr="00D2615A">
        <w:t xml:space="preserve"> </w:t>
      </w:r>
      <w:r w:rsidR="00C10027" w:rsidRPr="00D2615A">
        <w:rPr>
          <w:lang w:val="en-US"/>
        </w:rPr>
        <w:t>Schaeffter</w:t>
      </w:r>
      <w:r w:rsidR="00C10027" w:rsidRPr="00D2615A">
        <w:t xml:space="preserve">, </w:t>
      </w:r>
      <w:r w:rsidR="00C10027" w:rsidRPr="00D2615A">
        <w:rPr>
          <w:lang w:val="en-US"/>
        </w:rPr>
        <w:t>Wojciech</w:t>
      </w:r>
      <w:r w:rsidR="00C10027" w:rsidRPr="00D2615A">
        <w:t xml:space="preserve"> </w:t>
      </w:r>
      <w:r w:rsidR="00C10027" w:rsidRPr="00D2615A">
        <w:rPr>
          <w:lang w:val="en-US"/>
        </w:rPr>
        <w:t>Samek</w:t>
      </w:r>
      <w:r w:rsidR="00C10027" w:rsidRPr="00D2615A">
        <w:t>)</w:t>
      </w:r>
      <w:r w:rsidR="00C0563C" w:rsidRPr="00D2615A">
        <w:t xml:space="preserve"> [</w:t>
      </w:r>
      <w:r w:rsidR="001F2CD2" w:rsidRPr="00D2615A">
        <w:t>1</w:t>
      </w:r>
      <w:r w:rsidR="00C0563C" w:rsidRPr="00D2615A">
        <w:t>]</w:t>
      </w:r>
      <w:r w:rsidR="005E7CA5" w:rsidRPr="00D2615A">
        <w:t xml:space="preserve">, </w:t>
      </w:r>
      <w:r w:rsidR="007D41B1" w:rsidRPr="00D2615A">
        <w:t>в которой проведен</w:t>
      </w:r>
      <w:r w:rsidR="005E7CA5" w:rsidRPr="00D2615A">
        <w:t xml:space="preserve"> бенчмаркинг алгоритмов глубокого обучения на основе набор</w:t>
      </w:r>
      <w:r w:rsidR="00AE7B7B">
        <w:t>ов</w:t>
      </w:r>
      <w:r w:rsidR="005E7CA5" w:rsidRPr="00D2615A">
        <w:t xml:space="preserve"> данных </w:t>
      </w:r>
      <w:r w:rsidR="005E7CA5" w:rsidRPr="00D2615A">
        <w:rPr>
          <w:lang w:val="en-US"/>
        </w:rPr>
        <w:t>PTB</w:t>
      </w:r>
      <w:r w:rsidR="005E7CA5" w:rsidRPr="00D2615A">
        <w:t>-</w:t>
      </w:r>
      <w:r w:rsidR="005E7CA5" w:rsidRPr="00D2615A">
        <w:rPr>
          <w:lang w:val="en-US"/>
        </w:rPr>
        <w:t>XL</w:t>
      </w:r>
      <w:r w:rsidR="00AE7B7B">
        <w:t xml:space="preserve"> и </w:t>
      </w:r>
      <w:r w:rsidR="00AE7B7B">
        <w:rPr>
          <w:lang w:val="en-US"/>
        </w:rPr>
        <w:t>ICBEB</w:t>
      </w:r>
      <w:r w:rsidR="00AE7B7B" w:rsidRPr="00AE7B7B">
        <w:t>2018</w:t>
      </w:r>
      <w:r w:rsidR="005E7CA5" w:rsidRPr="00D2615A">
        <w:t>.</w:t>
      </w:r>
      <w:r w:rsidR="00E80AD8" w:rsidRPr="00D2615A">
        <w:t xml:space="preserve"> </w:t>
      </w:r>
      <w:r w:rsidR="0069117A" w:rsidRPr="00D2615A">
        <w:t>Данная</w:t>
      </w:r>
      <w:r w:rsidR="005E7CA5" w:rsidRPr="00D2615A">
        <w:t xml:space="preserve"> статья</w:t>
      </w:r>
      <w:r w:rsidR="005A3384">
        <w:t xml:space="preserve"> </w:t>
      </w:r>
      <w:r w:rsidR="00AF2BA5">
        <w:t>описывает</w:t>
      </w:r>
      <w:r w:rsidR="005A3384">
        <w:t xml:space="preserve"> </w:t>
      </w:r>
      <w:r w:rsidR="00AF2BA5">
        <w:t xml:space="preserve">актуальные проблемы в диагностике ССЗ и представляет </w:t>
      </w:r>
      <w:r w:rsidR="005A3384">
        <w:t xml:space="preserve">идеи и методы для решения задач классификации временных рядов, </w:t>
      </w:r>
      <w:r w:rsidR="00AE7B7B" w:rsidRPr="00D2615A">
        <w:t>представленных в виде сигналов ЭКГ</w:t>
      </w:r>
      <w:r w:rsidR="00AE7B7B">
        <w:t>. В исследовании</w:t>
      </w:r>
      <w:r w:rsidR="005A3384">
        <w:t xml:space="preserve"> </w:t>
      </w:r>
      <w:r w:rsidR="00AE7B7B" w:rsidRPr="00AE7B7B">
        <w:t xml:space="preserve">[1] </w:t>
      </w:r>
      <w:r w:rsidR="005E7CA5" w:rsidRPr="00D2615A">
        <w:t>демонстрирует</w:t>
      </w:r>
      <w:r w:rsidR="00AE7B7B">
        <w:t>ся</w:t>
      </w:r>
      <w:r w:rsidR="005E7CA5" w:rsidRPr="00D2615A">
        <w:t xml:space="preserve"> эффективность алгоритмов </w:t>
      </w:r>
      <w:r w:rsidR="00DC2EE2">
        <w:t>глубокого обучения</w:t>
      </w:r>
      <w:r w:rsidR="00AE7B7B">
        <w:t>, а также рассматривается</w:t>
      </w:r>
      <w:r w:rsidR="00AF2BA5">
        <w:t xml:space="preserve"> применение </w:t>
      </w:r>
      <w:r w:rsidR="00AE7B7B">
        <w:t>трансферн</w:t>
      </w:r>
      <w:r w:rsidR="00DC2EE2">
        <w:t>о</w:t>
      </w:r>
      <w:r w:rsidR="00AF2BA5">
        <w:t>го</w:t>
      </w:r>
      <w:r w:rsidR="00AE7B7B">
        <w:t xml:space="preserve"> обучени</w:t>
      </w:r>
      <w:r w:rsidR="00AF2BA5">
        <w:t>я</w:t>
      </w:r>
      <w:r w:rsidR="00DC2EE2">
        <w:t xml:space="preserve"> </w:t>
      </w:r>
      <w:r w:rsidR="00DC2EE2" w:rsidRPr="00223C3A">
        <w:t>(</w:t>
      </w:r>
      <w:r w:rsidR="00DC2EE2" w:rsidRPr="00223C3A">
        <w:rPr>
          <w:lang w:val="en-US"/>
        </w:rPr>
        <w:t>transfer</w:t>
      </w:r>
      <w:r w:rsidR="00DC2EE2" w:rsidRPr="00223C3A">
        <w:t xml:space="preserve"> </w:t>
      </w:r>
      <w:r w:rsidR="00DC2EE2" w:rsidRPr="00223C3A">
        <w:rPr>
          <w:lang w:val="en-US"/>
        </w:rPr>
        <w:t>learning</w:t>
      </w:r>
      <w:r w:rsidR="00DC2EE2" w:rsidRPr="00223C3A">
        <w:t>)</w:t>
      </w:r>
      <w:r w:rsidR="00AE7B7B" w:rsidRPr="00AE7B7B">
        <w:t xml:space="preserve">. </w:t>
      </w:r>
      <w:r w:rsidR="0069117A" w:rsidRPr="00D2615A">
        <w:t>В наше</w:t>
      </w:r>
      <w:r w:rsidR="00E071A8">
        <w:t>й</w:t>
      </w:r>
      <w:r w:rsidR="0069117A" w:rsidRPr="00D2615A">
        <w:t xml:space="preserve"> </w:t>
      </w:r>
      <w:r w:rsidR="00E071A8">
        <w:t xml:space="preserve">работе </w:t>
      </w:r>
      <w:r w:rsidR="0069117A" w:rsidRPr="00D2615A">
        <w:t>м</w:t>
      </w:r>
      <w:r w:rsidR="00E80AD8" w:rsidRPr="00D2615A">
        <w:t>ы</w:t>
      </w:r>
      <w:r w:rsidR="00C10027" w:rsidRPr="00D2615A">
        <w:t xml:space="preserve"> </w:t>
      </w:r>
      <w:r w:rsidR="0069117A" w:rsidRPr="00D2615A">
        <w:t xml:space="preserve">использовали </w:t>
      </w:r>
      <w:r w:rsidR="00E80AD8" w:rsidRPr="00D2615A">
        <w:t>представленные в статье</w:t>
      </w:r>
      <w:r w:rsidR="0073764F" w:rsidRPr="00D2615A">
        <w:t xml:space="preserve"> [1]</w:t>
      </w:r>
      <w:r w:rsidR="00E80AD8" w:rsidRPr="00D2615A">
        <w:t xml:space="preserve"> архитектуры и</w:t>
      </w:r>
      <w:r w:rsidR="0044314B">
        <w:t xml:space="preserve"> </w:t>
      </w:r>
      <w:r w:rsidR="00E80AD8" w:rsidRPr="00D2615A">
        <w:t>результат</w:t>
      </w:r>
      <w:r w:rsidR="0044314B">
        <w:t>ы</w:t>
      </w:r>
      <w:r w:rsidR="00E80AD8" w:rsidRPr="00D2615A">
        <w:t xml:space="preserve"> для оценки эффективности обученных</w:t>
      </w:r>
      <w:r w:rsidR="00643D1B">
        <w:t xml:space="preserve"> </w:t>
      </w:r>
      <w:r w:rsidR="00E80AD8" w:rsidRPr="00D2615A">
        <w:t xml:space="preserve">моделей на наборах данных </w:t>
      </w:r>
      <w:r w:rsidR="00E80AD8" w:rsidRPr="00D2615A">
        <w:rPr>
          <w:lang w:val="en-US"/>
        </w:rPr>
        <w:t>PTB</w:t>
      </w:r>
      <w:r w:rsidR="00E80AD8" w:rsidRPr="00D2615A">
        <w:t>-</w:t>
      </w:r>
      <w:r w:rsidR="00E80AD8" w:rsidRPr="00D2615A">
        <w:rPr>
          <w:lang w:val="en-US"/>
        </w:rPr>
        <w:t>XL</w:t>
      </w:r>
      <w:r w:rsidR="00E80AD8" w:rsidRPr="00D2615A">
        <w:t xml:space="preserve"> и </w:t>
      </w:r>
      <w:r w:rsidR="00E80AD8" w:rsidRPr="00D2615A">
        <w:rPr>
          <w:lang w:val="en-US"/>
        </w:rPr>
        <w:t>ICBEB</w:t>
      </w:r>
      <w:r w:rsidR="00E80AD8" w:rsidRPr="00D2615A">
        <w:t>2018. В ходе исследования</w:t>
      </w:r>
      <w:r w:rsidR="00643D1B">
        <w:t xml:space="preserve"> нами</w:t>
      </w:r>
      <w:r w:rsidR="00E80AD8" w:rsidRPr="00D2615A">
        <w:t xml:space="preserve"> были получены результаты, подтверждающие эффективность применения </w:t>
      </w:r>
      <w:r w:rsidR="00E071A8">
        <w:rPr>
          <w:lang w:val="en-US"/>
        </w:rPr>
        <w:t>LSTM</w:t>
      </w:r>
      <w:r w:rsidR="00E071A8" w:rsidRPr="00E071A8">
        <w:t>-</w:t>
      </w:r>
      <w:r w:rsidR="00E071A8">
        <w:t xml:space="preserve">сетей </w:t>
      </w:r>
      <w:r w:rsidR="0044314B">
        <w:t xml:space="preserve">для работы с </w:t>
      </w:r>
      <w:r w:rsidR="00E80AD8" w:rsidRPr="00D2615A">
        <w:t>временны</w:t>
      </w:r>
      <w:r w:rsidR="0044314B">
        <w:t>ми</w:t>
      </w:r>
      <w:r w:rsidR="00E80AD8" w:rsidRPr="00D2615A">
        <w:t xml:space="preserve"> ряд</w:t>
      </w:r>
      <w:r w:rsidR="0044314B">
        <w:t>ами</w:t>
      </w:r>
      <w:r w:rsidR="0069117A" w:rsidRPr="00D2615A">
        <w:t>,</w:t>
      </w:r>
      <w:r w:rsidR="00AE7B7B">
        <w:t xml:space="preserve"> </w:t>
      </w:r>
      <w:r w:rsidR="00515175" w:rsidRPr="00D2615A">
        <w:t>а также перспективность применения трансферного обучения на малом объеме данных.</w:t>
      </w:r>
      <w:r w:rsidR="004475C7" w:rsidRPr="00D2615A">
        <w:t xml:space="preserve"> </w:t>
      </w:r>
    </w:p>
    <w:p w14:paraId="34EE3B33" w14:textId="1D8728A4" w:rsidR="002C5B9A" w:rsidRPr="002F3838" w:rsidRDefault="00A47418" w:rsidP="001379EF">
      <w:pPr>
        <w:pStyle w:val="10"/>
        <w:numPr>
          <w:ilvl w:val="0"/>
          <w:numId w:val="26"/>
        </w:numPr>
        <w:ind w:left="0" w:firstLine="0"/>
      </w:pPr>
      <w:bookmarkStart w:id="4" w:name="_Toc136205075"/>
      <w:bookmarkStart w:id="5" w:name="_Toc136205189"/>
      <w:bookmarkStart w:id="6" w:name="_Toc137225183"/>
      <w:bookmarkStart w:id="7" w:name="_Toc138087795"/>
      <w:r w:rsidRPr="002F3838">
        <w:lastRenderedPageBreak/>
        <w:t>Введение</w:t>
      </w:r>
      <w:bookmarkEnd w:id="4"/>
      <w:bookmarkEnd w:id="5"/>
      <w:bookmarkEnd w:id="6"/>
      <w:bookmarkEnd w:id="7"/>
    </w:p>
    <w:p w14:paraId="39D5E87C" w14:textId="7B5A5B45" w:rsidR="001B0DBE" w:rsidRPr="00D2615A" w:rsidRDefault="004475C7" w:rsidP="00972648">
      <w:pPr>
        <w:spacing w:line="360" w:lineRule="auto"/>
        <w:ind w:firstLine="709"/>
      </w:pPr>
      <w:bookmarkStart w:id="8" w:name="_Hlk137469459"/>
      <w:r w:rsidRPr="00D2615A">
        <w:t>Сердечно-сосудистые</w:t>
      </w:r>
      <w:r w:rsidR="00B16702">
        <w:t xml:space="preserve"> </w:t>
      </w:r>
      <w:r w:rsidRPr="00D2615A">
        <w:t>заболевания</w:t>
      </w:r>
      <w:r w:rsidR="00B16702">
        <w:t xml:space="preserve"> (ССЗ)</w:t>
      </w:r>
      <w:r w:rsidR="00B16702" w:rsidRPr="00D2615A">
        <w:t xml:space="preserve"> </w:t>
      </w:r>
      <w:r w:rsidRPr="00D2615A">
        <w:t xml:space="preserve">являются ведущей причиной высокой смертности во всем мире. </w:t>
      </w:r>
      <w:r w:rsidR="0003182D">
        <w:t>Главным инструментом неинвазивной диагностики ССЗ является э</w:t>
      </w:r>
      <w:r w:rsidRPr="00D2615A">
        <w:t>лектрокардиография (ЭКГ)</w:t>
      </w:r>
      <w:r w:rsidR="0003182D">
        <w:t>.</w:t>
      </w:r>
      <w:r w:rsidRPr="00D2615A">
        <w:t xml:space="preserve"> </w:t>
      </w:r>
      <w:r w:rsidR="00F353E6">
        <w:t>И</w:t>
      </w:r>
      <w:r w:rsidR="004C69ED" w:rsidRPr="00D2615A">
        <w:t xml:space="preserve">нтерпретация ЭКГ </w:t>
      </w:r>
      <w:r w:rsidR="0003182D">
        <w:t>представляет из себя</w:t>
      </w:r>
      <w:r w:rsidR="004C69ED" w:rsidRPr="00D2615A">
        <w:t xml:space="preserve"> достаточно сложн</w:t>
      </w:r>
      <w:r w:rsidR="0003182D">
        <w:t>ую</w:t>
      </w:r>
      <w:r w:rsidR="004C69ED" w:rsidRPr="00D2615A">
        <w:t xml:space="preserve"> задач</w:t>
      </w:r>
      <w:r w:rsidR="0003182D">
        <w:t>у</w:t>
      </w:r>
      <w:r w:rsidR="004C69ED" w:rsidRPr="00D2615A">
        <w:t xml:space="preserve">, особенно </w:t>
      </w:r>
      <w:r w:rsidR="0003182D">
        <w:t xml:space="preserve">в </w:t>
      </w:r>
      <w:r w:rsidR="004C69ED" w:rsidRPr="00D2615A">
        <w:t>ситуация</w:t>
      </w:r>
      <w:r w:rsidR="0003182D">
        <w:t>х, когда</w:t>
      </w:r>
      <w:r w:rsidR="004C69ED" w:rsidRPr="00D2615A">
        <w:t xml:space="preserve"> требует</w:t>
      </w:r>
      <w:r w:rsidR="0003182D">
        <w:t>ся</w:t>
      </w:r>
      <w:r w:rsidR="004C69ED" w:rsidRPr="00D2615A">
        <w:t xml:space="preserve"> </w:t>
      </w:r>
      <w:r w:rsidR="0003182D">
        <w:t xml:space="preserve">немедленное </w:t>
      </w:r>
      <w:r w:rsidR="004C69ED" w:rsidRPr="00D2615A">
        <w:t>обследовани</w:t>
      </w:r>
      <w:r w:rsidR="0003182D">
        <w:t>е</w:t>
      </w:r>
      <w:r w:rsidR="004C69ED" w:rsidRPr="00D2615A">
        <w:t xml:space="preserve">, </w:t>
      </w:r>
      <w:r w:rsidR="0003182D">
        <w:t>но</w:t>
      </w:r>
      <w:r w:rsidR="004C69ED" w:rsidRPr="00D2615A">
        <w:t xml:space="preserve"> </w:t>
      </w:r>
      <w:r w:rsidR="0003182D">
        <w:t xml:space="preserve">отсутствует </w:t>
      </w:r>
      <w:r w:rsidR="004C69ED" w:rsidRPr="00D2615A">
        <w:t>кардиолог</w:t>
      </w:r>
      <w:r w:rsidR="0003182D">
        <w:t xml:space="preserve"> и имеются </w:t>
      </w:r>
      <w:r w:rsidR="004C69ED" w:rsidRPr="00D2615A">
        <w:t xml:space="preserve">только врачи общей практики или </w:t>
      </w:r>
      <w:r w:rsidR="00A24DE5">
        <w:t xml:space="preserve">службы </w:t>
      </w:r>
      <w:r w:rsidR="004C69ED" w:rsidRPr="00D2615A">
        <w:t xml:space="preserve">неотложной помощи. </w:t>
      </w:r>
      <w:bookmarkEnd w:id="8"/>
    </w:p>
    <w:p w14:paraId="4BBD564C" w14:textId="34ED1EDF" w:rsidR="007150AD" w:rsidRDefault="00073FBE" w:rsidP="000A420A">
      <w:pPr>
        <w:spacing w:line="360" w:lineRule="auto"/>
        <w:ind w:firstLine="709"/>
      </w:pPr>
      <w:r w:rsidRPr="00D2615A">
        <w:t>Для проведения данного исследования мы будем опираться на статью</w:t>
      </w:r>
      <w:r w:rsidR="00EF5617" w:rsidRPr="00D2615A">
        <w:t xml:space="preserve"> </w:t>
      </w:r>
      <w:r w:rsidR="00673A26" w:rsidRPr="00673A26">
        <w:rPr>
          <w:lang w:val="en-US"/>
        </w:rPr>
        <w:t>«</w:t>
      </w:r>
      <w:r w:rsidR="00EF5617" w:rsidRPr="00D2615A">
        <w:rPr>
          <w:lang w:val="en-US"/>
        </w:rPr>
        <w:t>Deep Learning for ECG Analysis: Benchmarks and Insights from PTB-XL</w:t>
      </w:r>
      <w:r w:rsidR="00673A26" w:rsidRPr="00673A26">
        <w:rPr>
          <w:lang w:val="en-US"/>
        </w:rPr>
        <w:t>»</w:t>
      </w:r>
      <w:r w:rsidR="00EB58D6" w:rsidRPr="00EB58D6">
        <w:rPr>
          <w:lang w:val="en-US"/>
        </w:rPr>
        <w:t xml:space="preserve"> (</w:t>
      </w:r>
      <w:r w:rsidR="00EB58D6" w:rsidRPr="00D2615A">
        <w:rPr>
          <w:lang w:val="en-US"/>
        </w:rPr>
        <w:t>Nils</w:t>
      </w:r>
      <w:r w:rsidR="00EB58D6" w:rsidRPr="00EB58D6">
        <w:rPr>
          <w:lang w:val="en-US"/>
        </w:rPr>
        <w:t xml:space="preserve"> </w:t>
      </w:r>
      <w:r w:rsidR="00EB58D6" w:rsidRPr="00D2615A">
        <w:rPr>
          <w:lang w:val="en-US"/>
        </w:rPr>
        <w:t>Strodthoff</w:t>
      </w:r>
      <w:r w:rsidR="00EB58D6" w:rsidRPr="00EB58D6">
        <w:rPr>
          <w:lang w:val="en-US"/>
        </w:rPr>
        <w:t xml:space="preserve">, </w:t>
      </w:r>
      <w:r w:rsidR="00EB58D6" w:rsidRPr="00D2615A">
        <w:rPr>
          <w:lang w:val="en-US"/>
        </w:rPr>
        <w:t>Patrick</w:t>
      </w:r>
      <w:r w:rsidR="00EB58D6" w:rsidRPr="00EB58D6">
        <w:rPr>
          <w:lang w:val="en-US"/>
        </w:rPr>
        <w:t xml:space="preserve"> </w:t>
      </w:r>
      <w:r w:rsidR="00EB58D6" w:rsidRPr="00D2615A">
        <w:rPr>
          <w:lang w:val="en-US"/>
        </w:rPr>
        <w:t>Wagner</w:t>
      </w:r>
      <w:r w:rsidR="00EB58D6" w:rsidRPr="00EB58D6">
        <w:rPr>
          <w:lang w:val="en-US"/>
        </w:rPr>
        <w:t xml:space="preserve">, </w:t>
      </w:r>
      <w:r w:rsidR="00EB58D6" w:rsidRPr="00D2615A">
        <w:rPr>
          <w:lang w:val="en-US"/>
        </w:rPr>
        <w:t>Tobias</w:t>
      </w:r>
      <w:r w:rsidR="00EB58D6" w:rsidRPr="00EB58D6">
        <w:rPr>
          <w:lang w:val="en-US"/>
        </w:rPr>
        <w:t xml:space="preserve"> </w:t>
      </w:r>
      <w:r w:rsidR="00EB58D6" w:rsidRPr="00D2615A">
        <w:rPr>
          <w:lang w:val="en-US"/>
        </w:rPr>
        <w:t>Schaeffter</w:t>
      </w:r>
      <w:r w:rsidR="00EB58D6" w:rsidRPr="00EB58D6">
        <w:rPr>
          <w:lang w:val="en-US"/>
        </w:rPr>
        <w:t xml:space="preserve">, </w:t>
      </w:r>
      <w:r w:rsidR="00EB58D6" w:rsidRPr="00D2615A">
        <w:rPr>
          <w:lang w:val="en-US"/>
        </w:rPr>
        <w:t>Wojciech</w:t>
      </w:r>
      <w:r w:rsidR="00EB58D6" w:rsidRPr="00EB58D6">
        <w:rPr>
          <w:lang w:val="en-US"/>
        </w:rPr>
        <w:t xml:space="preserve"> </w:t>
      </w:r>
      <w:r w:rsidR="00EB58D6" w:rsidRPr="00D2615A">
        <w:rPr>
          <w:lang w:val="en-US"/>
        </w:rPr>
        <w:t>Samek</w:t>
      </w:r>
      <w:r w:rsidR="00EB58D6" w:rsidRPr="00EB58D6">
        <w:rPr>
          <w:lang w:val="en-US"/>
        </w:rPr>
        <w:t xml:space="preserve">) </w:t>
      </w:r>
      <w:r w:rsidR="000118F1" w:rsidRPr="00D2615A">
        <w:rPr>
          <w:lang w:val="en-US"/>
        </w:rPr>
        <w:t>[1]</w:t>
      </w:r>
      <w:r w:rsidRPr="00D2615A">
        <w:rPr>
          <w:lang w:val="en-US"/>
        </w:rPr>
        <w:t>.</w:t>
      </w:r>
      <w:r w:rsidR="00EF5617" w:rsidRPr="00D2615A">
        <w:rPr>
          <w:lang w:val="en-US"/>
        </w:rPr>
        <w:t xml:space="preserve"> </w:t>
      </w:r>
      <w:r w:rsidR="000A420A">
        <w:t>В ней авторы обращают внимание на ограниченный доступ к большим медицинским данным и на отсутствие четко определенной процедуры оценки качества алгоритмов машинного обучения. В статье представлены</w:t>
      </w:r>
      <w:r w:rsidR="000A420A" w:rsidRPr="003A31A7">
        <w:t xml:space="preserve"> различные </w:t>
      </w:r>
      <w:r w:rsidR="000A420A">
        <w:t xml:space="preserve">методы для проведения </w:t>
      </w:r>
      <w:r w:rsidR="000A420A" w:rsidRPr="003A31A7">
        <w:t xml:space="preserve">сравнительного анализа на основе крупнейшего на данный момент открытого набора данных ЭКГ сигналов </w:t>
      </w:r>
      <w:r w:rsidR="000A420A" w:rsidRPr="003A31A7">
        <w:rPr>
          <w:lang w:val="en-US"/>
        </w:rPr>
        <w:t>PTB</w:t>
      </w:r>
      <w:r w:rsidR="000A420A" w:rsidRPr="003A31A7">
        <w:t>-</w:t>
      </w:r>
      <w:r w:rsidR="000A420A" w:rsidRPr="003A31A7">
        <w:rPr>
          <w:lang w:val="en-US"/>
        </w:rPr>
        <w:t>XL</w:t>
      </w:r>
      <w:r w:rsidR="000A420A" w:rsidRPr="003A31A7">
        <w:t xml:space="preserve">, а также </w:t>
      </w:r>
      <w:r w:rsidR="000A420A">
        <w:t xml:space="preserve">даются </w:t>
      </w:r>
      <w:r w:rsidR="000A420A" w:rsidRPr="003A31A7">
        <w:t>результаты</w:t>
      </w:r>
      <w:r w:rsidR="00A645C0" w:rsidRPr="00A645C0">
        <w:t xml:space="preserve"> </w:t>
      </w:r>
      <w:r w:rsidR="00A645C0">
        <w:t xml:space="preserve">работы </w:t>
      </w:r>
      <w:r w:rsidR="000A420A">
        <w:t xml:space="preserve">различных </w:t>
      </w:r>
      <w:r w:rsidR="000A420A" w:rsidRPr="003A31A7">
        <w:t xml:space="preserve">алгоритмов классификации, которые </w:t>
      </w:r>
      <w:r w:rsidR="000A420A">
        <w:t xml:space="preserve">служат </w:t>
      </w:r>
      <w:r w:rsidR="000A420A" w:rsidRPr="003A31A7">
        <w:t>ориентиром для будущих исследов</w:t>
      </w:r>
      <w:r w:rsidR="00A645C0">
        <w:t>аний</w:t>
      </w:r>
      <w:r w:rsidR="000A420A" w:rsidRPr="003A31A7">
        <w:t>.</w:t>
      </w:r>
      <w:r w:rsidR="000A420A">
        <w:t xml:space="preserve"> Среди алгоритмов</w:t>
      </w:r>
      <w:r w:rsidR="00AF2BA5">
        <w:t xml:space="preserve"> глубокого обучения (</w:t>
      </w:r>
      <w:r w:rsidR="00AF2BA5">
        <w:rPr>
          <w:lang w:val="en-US"/>
        </w:rPr>
        <w:t>deep</w:t>
      </w:r>
      <w:r w:rsidR="00AF2BA5" w:rsidRPr="00AF2BA5">
        <w:t xml:space="preserve"> </w:t>
      </w:r>
      <w:r w:rsidR="00AF2BA5">
        <w:rPr>
          <w:lang w:val="en-US"/>
        </w:rPr>
        <w:t>learning</w:t>
      </w:r>
      <w:r w:rsidR="00AF2BA5" w:rsidRPr="00AF2BA5">
        <w:t xml:space="preserve"> - </w:t>
      </w:r>
      <w:r w:rsidR="00AF2BA5">
        <w:rPr>
          <w:lang w:val="en-US"/>
        </w:rPr>
        <w:t>DL</w:t>
      </w:r>
      <w:r w:rsidR="00AF2BA5">
        <w:t>) представлены</w:t>
      </w:r>
      <w:r w:rsidR="00AF2BA5" w:rsidRPr="00AF2BA5">
        <w:t xml:space="preserve">: </w:t>
      </w:r>
      <w:r w:rsidR="00EF5617" w:rsidRPr="00D2615A">
        <w:t>сверточные нейронные сети (</w:t>
      </w:r>
      <w:r w:rsidR="00EF5617" w:rsidRPr="00D2615A">
        <w:rPr>
          <w:lang w:val="en-US"/>
        </w:rPr>
        <w:t>inception</w:t>
      </w:r>
      <w:r w:rsidR="00EF5617" w:rsidRPr="00D2615A">
        <w:t>1</w:t>
      </w:r>
      <w:r w:rsidR="00EF5617" w:rsidRPr="00D2615A">
        <w:rPr>
          <w:lang w:val="en-US"/>
        </w:rPr>
        <w:t>d</w:t>
      </w:r>
      <w:r w:rsidR="00EF5617" w:rsidRPr="00D2615A">
        <w:t xml:space="preserve">, </w:t>
      </w:r>
      <w:r w:rsidR="00EF5617" w:rsidRPr="00D2615A">
        <w:rPr>
          <w:lang w:val="en-US"/>
        </w:rPr>
        <w:t>xresnet</w:t>
      </w:r>
      <w:r w:rsidR="00EF5617" w:rsidRPr="00D2615A">
        <w:t>1</w:t>
      </w:r>
      <w:r w:rsidR="00EF5617" w:rsidRPr="00D2615A">
        <w:rPr>
          <w:lang w:val="en-US"/>
        </w:rPr>
        <w:t>d</w:t>
      </w:r>
      <w:r w:rsidR="00EF5617" w:rsidRPr="00D2615A">
        <w:t xml:space="preserve">101, </w:t>
      </w:r>
      <w:r w:rsidR="00EF5617" w:rsidRPr="00D2615A">
        <w:rPr>
          <w:lang w:val="en-US"/>
        </w:rPr>
        <w:t>resnet</w:t>
      </w:r>
      <w:r w:rsidR="00EF5617" w:rsidRPr="00D2615A">
        <w:t>1</w:t>
      </w:r>
      <w:r w:rsidR="00EF5617" w:rsidRPr="00D2615A">
        <w:rPr>
          <w:lang w:val="en-US"/>
        </w:rPr>
        <w:t>d</w:t>
      </w:r>
      <w:r w:rsidR="00EF5617" w:rsidRPr="00D2615A">
        <w:t>_</w:t>
      </w:r>
      <w:r w:rsidR="00EF5617" w:rsidRPr="00D2615A">
        <w:rPr>
          <w:lang w:val="en-US"/>
        </w:rPr>
        <w:t>wang</w:t>
      </w:r>
      <w:r w:rsidR="00EF5617" w:rsidRPr="00D2615A">
        <w:t>, fcn wang), рекуррентные нейронные сети</w:t>
      </w:r>
      <w:r w:rsidR="004B4C5A" w:rsidRPr="004B4C5A">
        <w:t xml:space="preserve"> </w:t>
      </w:r>
      <w:r w:rsidR="000276D8" w:rsidRPr="00D2615A">
        <w:t>(</w:t>
      </w:r>
      <w:r w:rsidR="000276D8" w:rsidRPr="00D2615A">
        <w:rPr>
          <w:lang w:val="en-US"/>
        </w:rPr>
        <w:t>lstm</w:t>
      </w:r>
      <w:r w:rsidR="000276D8" w:rsidRPr="00D2615A">
        <w:t xml:space="preserve">, </w:t>
      </w:r>
      <w:r w:rsidR="000276D8" w:rsidRPr="00D2615A">
        <w:rPr>
          <w:lang w:val="en-US"/>
        </w:rPr>
        <w:t>lstm</w:t>
      </w:r>
      <w:r w:rsidR="000276D8" w:rsidRPr="00D2615A">
        <w:t>_</w:t>
      </w:r>
      <w:r w:rsidR="000276D8" w:rsidRPr="00D2615A">
        <w:rPr>
          <w:lang w:val="en-US"/>
        </w:rPr>
        <w:t>bidir</w:t>
      </w:r>
      <w:r w:rsidR="00B33739" w:rsidRPr="00B33739">
        <w:t xml:space="preserve">, </w:t>
      </w:r>
      <w:proofErr w:type="spellStart"/>
      <w:r w:rsidR="00B33739">
        <w:rPr>
          <w:lang w:val="en-US"/>
        </w:rPr>
        <w:t>gru</w:t>
      </w:r>
      <w:proofErr w:type="spellEnd"/>
      <w:r w:rsidR="00B33739" w:rsidRPr="00B33739">
        <w:t xml:space="preserve">, </w:t>
      </w:r>
      <w:proofErr w:type="spellStart"/>
      <w:r w:rsidR="00B33739">
        <w:rPr>
          <w:lang w:val="en-US"/>
        </w:rPr>
        <w:t>gru</w:t>
      </w:r>
      <w:proofErr w:type="spellEnd"/>
      <w:r w:rsidR="00B33739" w:rsidRPr="00B33739">
        <w:t>_</w:t>
      </w:r>
      <w:r w:rsidR="00B33739">
        <w:rPr>
          <w:lang w:val="en-US"/>
        </w:rPr>
        <w:t>bidir</w:t>
      </w:r>
      <w:r w:rsidR="000276D8" w:rsidRPr="00D2615A">
        <w:t>)</w:t>
      </w:r>
      <w:r w:rsidR="00EF5617" w:rsidRPr="00D2615A">
        <w:t>, нейронн</w:t>
      </w:r>
      <w:r w:rsidR="008A0AF6">
        <w:t>ые</w:t>
      </w:r>
      <w:r w:rsidR="00EF5617" w:rsidRPr="00D2615A">
        <w:t xml:space="preserve"> сет</w:t>
      </w:r>
      <w:r w:rsidR="008A0AF6">
        <w:t>и</w:t>
      </w:r>
      <w:r w:rsidR="00EF5617" w:rsidRPr="00D2615A">
        <w:t xml:space="preserve"> с</w:t>
      </w:r>
      <w:r w:rsidR="00917858">
        <w:t xml:space="preserve"> предварительным</w:t>
      </w:r>
      <w:r w:rsidR="00EF5617" w:rsidRPr="00D2615A">
        <w:t xml:space="preserve"> вейвлет преобразованием</w:t>
      </w:r>
      <w:r w:rsidR="000276D8" w:rsidRPr="00D2615A">
        <w:t xml:space="preserve"> (</w:t>
      </w:r>
      <w:r w:rsidR="00E911C3">
        <w:rPr>
          <w:lang w:val="en-US"/>
        </w:rPr>
        <w:t>w</w:t>
      </w:r>
      <w:r w:rsidR="000276D8" w:rsidRPr="00D2615A">
        <w:rPr>
          <w:lang w:val="en-US"/>
        </w:rPr>
        <w:t>avelet</w:t>
      </w:r>
      <w:r w:rsidR="000276D8" w:rsidRPr="00D2615A">
        <w:t>+</w:t>
      </w:r>
      <w:r w:rsidR="00A431FB">
        <w:rPr>
          <w:lang w:val="en-US"/>
        </w:rPr>
        <w:t>NN</w:t>
      </w:r>
      <w:r w:rsidR="000276D8" w:rsidRPr="00D2615A">
        <w:t>)</w:t>
      </w:r>
      <w:r w:rsidRPr="00D2615A">
        <w:t xml:space="preserve"> и</w:t>
      </w:r>
      <w:r w:rsidR="000276D8" w:rsidRPr="00D2615A">
        <w:t xml:space="preserve"> </w:t>
      </w:r>
      <w:r w:rsidR="00445E35">
        <w:t xml:space="preserve">ансамбль </w:t>
      </w:r>
      <w:r w:rsidR="000276D8" w:rsidRPr="00D2615A">
        <w:t>(</w:t>
      </w:r>
      <w:r w:rsidR="000276D8" w:rsidRPr="00D2615A">
        <w:rPr>
          <w:lang w:val="en-US"/>
        </w:rPr>
        <w:t>ensemble</w:t>
      </w:r>
      <w:r w:rsidR="00E911C3" w:rsidRPr="00E911C3">
        <w:t>).</w:t>
      </w:r>
      <w:r w:rsidR="00EF5617" w:rsidRPr="00D2615A">
        <w:t xml:space="preserve"> </w:t>
      </w:r>
      <w:r w:rsidR="000118F1" w:rsidRPr="00D2615A">
        <w:t>Нами для исследования были выбраны</w:t>
      </w:r>
      <w:r w:rsidR="00EB58D6" w:rsidRPr="00EB58D6">
        <w:t xml:space="preserve"> </w:t>
      </w:r>
      <w:r w:rsidR="00AF2BA5">
        <w:t xml:space="preserve">рекуррентные нейронные сети </w:t>
      </w:r>
      <w:r w:rsidR="00AF2BA5" w:rsidRPr="00D2615A">
        <w:t>(</w:t>
      </w:r>
      <w:r w:rsidR="00AF2BA5">
        <w:rPr>
          <w:lang w:val="en-US"/>
        </w:rPr>
        <w:t>recurrent</w:t>
      </w:r>
      <w:r w:rsidR="00AF2BA5" w:rsidRPr="00DC2EE2">
        <w:t xml:space="preserve"> </w:t>
      </w:r>
      <w:r w:rsidR="00AF2BA5">
        <w:rPr>
          <w:lang w:val="en-US"/>
        </w:rPr>
        <w:t>neural</w:t>
      </w:r>
      <w:r w:rsidR="00AF2BA5" w:rsidRPr="00DC2EE2">
        <w:t xml:space="preserve"> </w:t>
      </w:r>
      <w:r w:rsidR="00AF2BA5">
        <w:rPr>
          <w:lang w:val="en-US"/>
        </w:rPr>
        <w:t>networks</w:t>
      </w:r>
      <w:r w:rsidR="00AF2BA5" w:rsidRPr="00DC2EE2">
        <w:t xml:space="preserve"> - </w:t>
      </w:r>
      <w:r w:rsidR="00AF2BA5" w:rsidRPr="00D2615A">
        <w:rPr>
          <w:lang w:val="en-US"/>
        </w:rPr>
        <w:t>RNN</w:t>
      </w:r>
      <w:r w:rsidR="00AF2BA5" w:rsidRPr="00D2615A">
        <w:t>)</w:t>
      </w:r>
      <w:r w:rsidR="00AF2BA5" w:rsidRPr="00AF2BA5">
        <w:t xml:space="preserve">, </w:t>
      </w:r>
      <w:r w:rsidR="00AF2BA5">
        <w:t xml:space="preserve">а именно </w:t>
      </w:r>
      <w:r w:rsidR="00EB58D6">
        <w:t xml:space="preserve">однонаправленные и двунаправленные </w:t>
      </w:r>
      <w:r w:rsidR="00EB58D6">
        <w:rPr>
          <w:lang w:val="en-US"/>
        </w:rPr>
        <w:t>LSTM</w:t>
      </w:r>
      <w:r w:rsidR="00EB58D6" w:rsidRPr="00EB58D6">
        <w:t>-</w:t>
      </w:r>
      <w:r w:rsidR="00EB58D6">
        <w:t xml:space="preserve">сети </w:t>
      </w:r>
      <w:r w:rsidR="00B33739" w:rsidRPr="00B33739">
        <w:t xml:space="preserve">[9, 20]. </w:t>
      </w:r>
      <w:r w:rsidR="00EB72B3" w:rsidRPr="00EB72B3">
        <w:t xml:space="preserve">Сравнительный анализ результатов этих алгоритмов глубокого обучения с использованием набора данных PTB-XL позволяет оценить </w:t>
      </w:r>
      <w:r w:rsidR="00EB72B3">
        <w:t xml:space="preserve">их </w:t>
      </w:r>
      <w:r w:rsidR="00EB72B3" w:rsidRPr="00EB72B3">
        <w:t xml:space="preserve">эффективность и точность в контексте анализа </w:t>
      </w:r>
      <w:r w:rsidR="00212920">
        <w:t>ЭКГ</w:t>
      </w:r>
      <w:r w:rsidR="00EB72B3" w:rsidRPr="00EB72B3">
        <w:t>.</w:t>
      </w:r>
      <w:r w:rsidR="00F421BF">
        <w:t xml:space="preserve"> </w:t>
      </w:r>
    </w:p>
    <w:p w14:paraId="4B5E4CFA" w14:textId="6198E7E4" w:rsidR="0092308E" w:rsidRDefault="006513DE" w:rsidP="00E91D8C">
      <w:pPr>
        <w:spacing w:line="360" w:lineRule="auto"/>
        <w:ind w:firstLine="709"/>
      </w:pPr>
      <w:r>
        <w:t>Также,</w:t>
      </w:r>
      <w:r w:rsidR="0092308E" w:rsidRPr="0092308E">
        <w:t xml:space="preserve"> </w:t>
      </w:r>
      <w:r w:rsidR="00AF2BA5">
        <w:t xml:space="preserve">авторы </w:t>
      </w:r>
      <w:r w:rsidR="0092308E" w:rsidRPr="0092308E">
        <w:t>статьи [1] предлагают рассмотреть применение подхода трансферного обучения</w:t>
      </w:r>
      <w:r w:rsidR="00AF2BA5">
        <w:t xml:space="preserve"> (</w:t>
      </w:r>
      <w:r w:rsidR="00AF2BA5">
        <w:rPr>
          <w:lang w:val="en-US"/>
        </w:rPr>
        <w:t>transfer</w:t>
      </w:r>
      <w:r w:rsidR="00AF2BA5" w:rsidRPr="00AF2BA5">
        <w:t xml:space="preserve"> </w:t>
      </w:r>
      <w:r w:rsidR="00AF2BA5">
        <w:rPr>
          <w:lang w:val="en-US"/>
        </w:rPr>
        <w:t>learning</w:t>
      </w:r>
      <w:r w:rsidR="00AF2BA5">
        <w:t>)</w:t>
      </w:r>
      <w:r w:rsidR="0092308E" w:rsidRPr="0092308E">
        <w:t xml:space="preserve">. Этот подход позволяет использовать популярные модели глубокого обучения </w:t>
      </w:r>
      <w:r>
        <w:t xml:space="preserve">без сильных требований со стороны вычислительных мощностей </w:t>
      </w:r>
      <w:r w:rsidR="0092308E" w:rsidRPr="0092308E">
        <w:t>и эффективно работать с ограниченным объемом данных, доступных для обучения.</w:t>
      </w:r>
    </w:p>
    <w:p w14:paraId="46B81E91" w14:textId="26EF74BD" w:rsidR="00A75E31" w:rsidRPr="00A75E31" w:rsidRDefault="00A75E31" w:rsidP="00E91D8C">
      <w:pPr>
        <w:spacing w:line="360" w:lineRule="auto"/>
        <w:ind w:firstLine="709"/>
        <w:rPr>
          <w:b/>
          <w:bCs/>
        </w:rPr>
      </w:pPr>
      <w:r w:rsidRPr="00A75E31">
        <w:rPr>
          <w:b/>
          <w:bCs/>
        </w:rPr>
        <w:t>Актуальность исследования</w:t>
      </w:r>
      <w:r w:rsidR="00E91D8C">
        <w:t xml:space="preserve"> определяется рядом факторов</w:t>
      </w:r>
      <w:r w:rsidRPr="00A75E31">
        <w:rPr>
          <w:b/>
          <w:bCs/>
        </w:rPr>
        <w:t xml:space="preserve">: </w:t>
      </w:r>
    </w:p>
    <w:p w14:paraId="2079738C" w14:textId="7D9764E7" w:rsidR="00A75E31" w:rsidRDefault="008E3065" w:rsidP="00E91D8C">
      <w:pPr>
        <w:pStyle w:val="aff4"/>
        <w:numPr>
          <w:ilvl w:val="0"/>
          <w:numId w:val="31"/>
        </w:numPr>
        <w:spacing w:line="360" w:lineRule="auto"/>
      </w:pPr>
      <w:r w:rsidRPr="008E3065">
        <w:t>Использование алгоритмов на основе глубоких нейронных сетей может существенно облегчить работу врачей, предоставляя им системы поддержки и диагностики для автоматической интерпретации ЭКГ и состояний пациентов.</w:t>
      </w:r>
      <w:r w:rsidR="008A0AF6">
        <w:t xml:space="preserve"> </w:t>
      </w:r>
      <w:r w:rsidR="008A0AF6">
        <w:lastRenderedPageBreak/>
        <w:t>Такая помощь может заключаться, например, в скорости выполнения задачи и высокой точности результата.</w:t>
      </w:r>
    </w:p>
    <w:p w14:paraId="6E5297A6" w14:textId="4898A4E7" w:rsidR="00A75E31" w:rsidRDefault="00A75E31" w:rsidP="00E91D8C">
      <w:pPr>
        <w:pStyle w:val="aff4"/>
        <w:numPr>
          <w:ilvl w:val="0"/>
          <w:numId w:val="31"/>
        </w:numPr>
        <w:spacing w:line="360" w:lineRule="auto"/>
      </w:pPr>
      <w:r w:rsidRPr="00146574">
        <w:t xml:space="preserve">Развитие алгоритмов для автоматической интерпретации ЭКГ является важным направлением, поскольку </w:t>
      </w:r>
      <w:r w:rsidR="004D23E2">
        <w:t xml:space="preserve">это </w:t>
      </w:r>
      <w:r w:rsidR="008E3065">
        <w:t>может помочь</w:t>
      </w:r>
      <w:r w:rsidRPr="00146574">
        <w:t xml:space="preserve"> улучшить скорость и точность диагностики </w:t>
      </w:r>
      <w:r w:rsidR="003B70E9">
        <w:t>ССЗ</w:t>
      </w:r>
      <w:r w:rsidRPr="00146574">
        <w:t>.</w:t>
      </w:r>
    </w:p>
    <w:p w14:paraId="58569D52" w14:textId="65002268" w:rsidR="00A75E31" w:rsidRDefault="00826F70" w:rsidP="00E91D8C">
      <w:pPr>
        <w:pStyle w:val="aff4"/>
        <w:numPr>
          <w:ilvl w:val="0"/>
          <w:numId w:val="31"/>
        </w:numPr>
        <w:spacing w:line="360" w:lineRule="auto"/>
      </w:pPr>
      <w:r>
        <w:t>Существует необходимость в создании четких процедур тестирования алгоритмов автоматической интерпретации д</w:t>
      </w:r>
      <w:r w:rsidR="00A75E31" w:rsidRPr="00146574">
        <w:t>ля оценки эффективности и надежности разработанных алгоритмов и их применимости в клинической практике</w:t>
      </w:r>
      <w:r>
        <w:t>.</w:t>
      </w:r>
    </w:p>
    <w:p w14:paraId="75E0B948" w14:textId="2E2C0B51" w:rsidR="00DE4521" w:rsidRDefault="00DE4521" w:rsidP="00E91D8C">
      <w:pPr>
        <w:pStyle w:val="aff4"/>
        <w:numPr>
          <w:ilvl w:val="0"/>
          <w:numId w:val="31"/>
        </w:numPr>
        <w:spacing w:line="360" w:lineRule="auto"/>
      </w:pPr>
      <w:r>
        <w:t>Анализ эффективности трансферного обучения представляет интерес в решении проблем, связанных с недостатком данных или вычислительных ресурсов для обучения моделей.</w:t>
      </w:r>
    </w:p>
    <w:p w14:paraId="523BDFFC" w14:textId="24763F96" w:rsidR="00E91D8C" w:rsidRDefault="00E91D8C" w:rsidP="00E91D8C">
      <w:pPr>
        <w:spacing w:line="360" w:lineRule="auto"/>
        <w:ind w:firstLine="709"/>
      </w:pPr>
      <w:r w:rsidRPr="00E91D8C">
        <w:rPr>
          <w:b/>
          <w:bCs/>
        </w:rPr>
        <w:t>Объект</w:t>
      </w:r>
      <w:r>
        <w:rPr>
          <w:b/>
          <w:bCs/>
        </w:rPr>
        <w:t>ом</w:t>
      </w:r>
      <w:r w:rsidRPr="00E91D8C">
        <w:rPr>
          <w:b/>
          <w:bCs/>
        </w:rPr>
        <w:t xml:space="preserve"> исследования</w:t>
      </w:r>
      <w:r>
        <w:rPr>
          <w:b/>
          <w:bCs/>
        </w:rPr>
        <w:t xml:space="preserve"> </w:t>
      </w:r>
      <w:r>
        <w:t>являются</w:t>
      </w:r>
      <w:r w:rsidRPr="00E91D8C">
        <w:t xml:space="preserve"> методы машинного обучения в </w:t>
      </w:r>
      <w:r w:rsidR="00E66AAD">
        <w:t xml:space="preserve">задаче </w:t>
      </w:r>
      <w:r w:rsidRPr="00E91D8C">
        <w:t>анализ</w:t>
      </w:r>
      <w:r w:rsidR="00E66AAD">
        <w:t>а медицинских</w:t>
      </w:r>
      <w:r w:rsidRPr="00E91D8C">
        <w:t xml:space="preserve"> сигналов. </w:t>
      </w:r>
    </w:p>
    <w:p w14:paraId="097E9DBC" w14:textId="15522059" w:rsidR="00E91D8C" w:rsidRPr="004C54F3" w:rsidRDefault="00E91D8C" w:rsidP="00E91D8C">
      <w:pPr>
        <w:spacing w:line="360" w:lineRule="auto"/>
        <w:ind w:firstLine="709"/>
      </w:pPr>
      <w:r w:rsidRPr="00E91D8C">
        <w:rPr>
          <w:b/>
          <w:bCs/>
        </w:rPr>
        <w:t>Предмет</w:t>
      </w:r>
      <w:r>
        <w:rPr>
          <w:b/>
          <w:bCs/>
        </w:rPr>
        <w:t>ом</w:t>
      </w:r>
      <w:r w:rsidRPr="00E91D8C">
        <w:rPr>
          <w:b/>
          <w:bCs/>
        </w:rPr>
        <w:t xml:space="preserve"> исследования</w:t>
      </w:r>
      <w:r w:rsidRPr="00E91D8C">
        <w:t xml:space="preserve"> являются рекуррентные нейронные</w:t>
      </w:r>
      <w:r w:rsidR="002E0580">
        <w:t xml:space="preserve"> сети </w:t>
      </w:r>
      <w:r w:rsidRPr="00E91D8C">
        <w:t xml:space="preserve">в </w:t>
      </w:r>
      <w:r>
        <w:t xml:space="preserve">задаче </w:t>
      </w:r>
      <w:r w:rsidRPr="00E91D8C">
        <w:t>анализ</w:t>
      </w:r>
      <w:r>
        <w:t xml:space="preserve">а </w:t>
      </w:r>
      <w:r w:rsidRPr="00E91D8C">
        <w:t>сигналов ЭКГ</w:t>
      </w:r>
      <w:r w:rsidR="002E0580">
        <w:t xml:space="preserve"> и диагностики </w:t>
      </w:r>
      <w:r w:rsidR="008E3065">
        <w:t>ССЗ</w:t>
      </w:r>
      <w:r w:rsidRPr="00E91D8C">
        <w:t xml:space="preserve">. </w:t>
      </w:r>
    </w:p>
    <w:p w14:paraId="69B904CE" w14:textId="6F4549CF" w:rsidR="007B34D3" w:rsidRDefault="00E763FC" w:rsidP="00CC1710">
      <w:pPr>
        <w:spacing w:line="360" w:lineRule="auto"/>
        <w:ind w:firstLine="709"/>
        <w:rPr>
          <w:b/>
          <w:bCs/>
        </w:rPr>
      </w:pPr>
      <w:r w:rsidRPr="00E763FC">
        <w:rPr>
          <w:b/>
          <w:bCs/>
        </w:rPr>
        <w:t>Целями</w:t>
      </w:r>
      <w:r>
        <w:t xml:space="preserve"> в</w:t>
      </w:r>
      <w:r w:rsidR="007B34D3" w:rsidRPr="007B34D3">
        <w:t xml:space="preserve"> данном исследовании</w:t>
      </w:r>
      <w:r>
        <w:t xml:space="preserve"> являются следующие пункты</w:t>
      </w:r>
      <w:r w:rsidR="007B34D3" w:rsidRPr="007B34D3">
        <w:rPr>
          <w:b/>
          <w:bCs/>
        </w:rPr>
        <w:t>:</w:t>
      </w:r>
      <w:r w:rsidR="00CC1710" w:rsidRPr="00CC1710">
        <w:rPr>
          <w:b/>
          <w:bCs/>
        </w:rPr>
        <w:t xml:space="preserve"> </w:t>
      </w:r>
    </w:p>
    <w:p w14:paraId="663AF089" w14:textId="61E8CA0A" w:rsidR="007B34D3" w:rsidRPr="007B34D3" w:rsidRDefault="00E763FC" w:rsidP="007B34D3">
      <w:pPr>
        <w:pStyle w:val="aff4"/>
        <w:numPr>
          <w:ilvl w:val="0"/>
          <w:numId w:val="33"/>
        </w:numPr>
        <w:spacing w:line="360" w:lineRule="auto"/>
        <w:rPr>
          <w:b/>
          <w:bCs/>
        </w:rPr>
      </w:pPr>
      <w:r>
        <w:t>Оценка</w:t>
      </w:r>
      <w:r w:rsidR="00CC1710" w:rsidRPr="00CC1710">
        <w:t xml:space="preserve"> качеств</w:t>
      </w:r>
      <w:r>
        <w:t xml:space="preserve">а </w:t>
      </w:r>
      <w:r w:rsidR="00CC1710" w:rsidRPr="00CC1710">
        <w:t>работы однонаправленных и двунаправленных LSTM-сетей на наборах данных PTB-XL и ICBEB2018</w:t>
      </w:r>
      <w:r w:rsidR="007B34D3">
        <w:t>.</w:t>
      </w:r>
    </w:p>
    <w:p w14:paraId="51377BF0" w14:textId="7C384D91" w:rsidR="007B34D3" w:rsidRPr="007B34D3" w:rsidRDefault="007B34D3" w:rsidP="007B34D3">
      <w:pPr>
        <w:pStyle w:val="aff4"/>
        <w:numPr>
          <w:ilvl w:val="0"/>
          <w:numId w:val="33"/>
        </w:numPr>
        <w:spacing w:line="360" w:lineRule="auto"/>
        <w:rPr>
          <w:b/>
          <w:bCs/>
        </w:rPr>
      </w:pPr>
      <w:r>
        <w:t>П</w:t>
      </w:r>
      <w:r w:rsidR="00181ABC">
        <w:t>рове</w:t>
      </w:r>
      <w:r w:rsidR="00E763FC">
        <w:t xml:space="preserve">дение </w:t>
      </w:r>
      <w:r w:rsidR="00CC1710" w:rsidRPr="00CC1710">
        <w:t>сравнительн</w:t>
      </w:r>
      <w:r w:rsidR="00E763FC">
        <w:t>ого</w:t>
      </w:r>
      <w:r>
        <w:t xml:space="preserve"> </w:t>
      </w:r>
      <w:r w:rsidR="00CC1710" w:rsidRPr="00CC1710">
        <w:t>анализ моделе</w:t>
      </w:r>
      <w:r w:rsidR="00181ABC">
        <w:t>й на</w:t>
      </w:r>
      <w:r w:rsidR="00CC1710" w:rsidRPr="00CC1710">
        <w:t xml:space="preserve"> </w:t>
      </w:r>
      <w:r>
        <w:t xml:space="preserve">основе </w:t>
      </w:r>
      <w:r w:rsidR="00CC1710" w:rsidRPr="00CC1710">
        <w:t>полученных оцен</w:t>
      </w:r>
      <w:r w:rsidR="00181ABC">
        <w:t>ок</w:t>
      </w:r>
      <w:r>
        <w:t>.</w:t>
      </w:r>
    </w:p>
    <w:p w14:paraId="160BCDA3" w14:textId="78D62115" w:rsidR="00CC1710" w:rsidRPr="007B34D3" w:rsidRDefault="007B34D3" w:rsidP="007B34D3">
      <w:pPr>
        <w:pStyle w:val="aff4"/>
        <w:numPr>
          <w:ilvl w:val="0"/>
          <w:numId w:val="33"/>
        </w:numPr>
        <w:spacing w:line="360" w:lineRule="auto"/>
        <w:rPr>
          <w:b/>
          <w:bCs/>
        </w:rPr>
      </w:pPr>
      <w:r>
        <w:t>Измер</w:t>
      </w:r>
      <w:r w:rsidR="00E763FC">
        <w:t>ение</w:t>
      </w:r>
      <w:r>
        <w:t xml:space="preserve"> </w:t>
      </w:r>
      <w:r w:rsidR="00CC1710" w:rsidRPr="00CC1710">
        <w:t>эффективност</w:t>
      </w:r>
      <w:r w:rsidR="00E763FC">
        <w:t>и</w:t>
      </w:r>
      <w:r w:rsidR="00A308C1">
        <w:t xml:space="preserve"> </w:t>
      </w:r>
      <w:r w:rsidR="00CC1710" w:rsidRPr="00CC1710">
        <w:t>применения трансферного обучения</w:t>
      </w:r>
      <w:r w:rsidR="002D7885" w:rsidRPr="002D7885">
        <w:t xml:space="preserve"> </w:t>
      </w:r>
      <w:r w:rsidR="002D7885" w:rsidRPr="00223C3A">
        <w:t>(</w:t>
      </w:r>
      <w:r w:rsidR="002D7885" w:rsidRPr="00223C3A">
        <w:rPr>
          <w:lang w:val="en-US"/>
        </w:rPr>
        <w:t>transfer</w:t>
      </w:r>
      <w:r w:rsidR="002D7885" w:rsidRPr="00223C3A">
        <w:t xml:space="preserve"> </w:t>
      </w:r>
      <w:r w:rsidR="002D7885" w:rsidRPr="00223C3A">
        <w:rPr>
          <w:lang w:val="en-US"/>
        </w:rPr>
        <w:t>learning</w:t>
      </w:r>
      <w:r w:rsidR="002D7885" w:rsidRPr="00223C3A">
        <w:t>)</w:t>
      </w:r>
      <w:r w:rsidR="002D7885" w:rsidRPr="002D7885">
        <w:t xml:space="preserve"> </w:t>
      </w:r>
      <w:r w:rsidR="00CC1710" w:rsidRPr="00CC1710">
        <w:t>на небольших наборах данных.</w:t>
      </w:r>
    </w:p>
    <w:p w14:paraId="53BCF46F" w14:textId="0EBA2435" w:rsidR="00D23FB0" w:rsidRPr="00590B17" w:rsidRDefault="00D23FB0" w:rsidP="00A0094E">
      <w:pPr>
        <w:spacing w:line="360" w:lineRule="auto"/>
        <w:ind w:firstLine="709"/>
      </w:pPr>
      <w:r w:rsidRPr="00590B17">
        <w:rPr>
          <w:b/>
          <w:bCs/>
        </w:rPr>
        <w:t xml:space="preserve">Апробация работы. </w:t>
      </w:r>
      <w:r w:rsidRPr="00590B17">
        <w:t xml:space="preserve">Часть положений данной работы излагалась на защите итогового проекта на НЕЙМАРК </w:t>
      </w:r>
      <w:r w:rsidRPr="00590B17">
        <w:rPr>
          <w:lang w:val="en-US"/>
        </w:rPr>
        <w:t>ML</w:t>
      </w:r>
      <w:r w:rsidRPr="00590B17">
        <w:t>-интенсив</w:t>
      </w:r>
      <w:r w:rsidRPr="00590B17">
        <w:rPr>
          <w:lang w:val="en-US"/>
        </w:rPr>
        <w:t>e</w:t>
      </w:r>
      <w:r w:rsidRPr="00590B17">
        <w:t xml:space="preserve"> 14 апреля 2023 года. </w:t>
      </w:r>
    </w:p>
    <w:p w14:paraId="10A2B797" w14:textId="7B48C3DF" w:rsidR="00255CA6" w:rsidRPr="00590B17" w:rsidRDefault="00590B17" w:rsidP="00A0094E">
      <w:pPr>
        <w:spacing w:line="360" w:lineRule="auto"/>
        <w:ind w:firstLine="709"/>
      </w:pPr>
      <w:r w:rsidRPr="00590B17">
        <w:rPr>
          <w:b/>
          <w:bCs/>
        </w:rPr>
        <w:t>Структура работы</w:t>
      </w:r>
      <w:r w:rsidRPr="00590B17">
        <w:t xml:space="preserve"> состоит из введения, глав про материалы и методы, сравнительный анализ моделей, итогов исследования и списка литературы.</w:t>
      </w:r>
    </w:p>
    <w:p w14:paraId="318F4942" w14:textId="059C1130" w:rsidR="00590B17" w:rsidRDefault="00590B17" w:rsidP="00A0094E">
      <w:pPr>
        <w:spacing w:line="360" w:lineRule="auto"/>
        <w:ind w:firstLine="709"/>
      </w:pPr>
      <w:r w:rsidRPr="00590B17">
        <w:t xml:space="preserve">Во </w:t>
      </w:r>
      <w:r w:rsidRPr="00590B17">
        <w:rPr>
          <w:b/>
          <w:bCs/>
        </w:rPr>
        <w:t xml:space="preserve">введении </w:t>
      </w:r>
      <w:r w:rsidRPr="00590B17">
        <w:t>представляется проблем</w:t>
      </w:r>
      <w:r w:rsidR="000E2BFF">
        <w:t>ы</w:t>
      </w:r>
      <w:r w:rsidRPr="00590B17">
        <w:t xml:space="preserve"> рассматриваемой области, обосновывается актуальность</w:t>
      </w:r>
      <w:r w:rsidR="000E2BFF">
        <w:t xml:space="preserve"> исследования</w:t>
      </w:r>
      <w:r w:rsidRPr="00590B17">
        <w:t xml:space="preserve">, </w:t>
      </w:r>
      <w:r>
        <w:t>обозначаются объект и предмет, а также цел</w:t>
      </w:r>
      <w:r w:rsidR="000E2BFF">
        <w:t>и</w:t>
      </w:r>
      <w:r>
        <w:t>.</w:t>
      </w:r>
    </w:p>
    <w:p w14:paraId="79D78B08" w14:textId="61BF3E0F" w:rsidR="00590B17" w:rsidRDefault="00590B17" w:rsidP="00A0094E">
      <w:pPr>
        <w:spacing w:line="360" w:lineRule="auto"/>
        <w:ind w:firstLine="709"/>
      </w:pPr>
      <w:r>
        <w:t xml:space="preserve">В главе про </w:t>
      </w:r>
      <w:r w:rsidRPr="00590B17">
        <w:rPr>
          <w:b/>
          <w:bCs/>
        </w:rPr>
        <w:t>материалы и методы</w:t>
      </w:r>
      <w:r>
        <w:rPr>
          <w:b/>
          <w:bCs/>
        </w:rPr>
        <w:t xml:space="preserve"> </w:t>
      </w:r>
      <w:r w:rsidRPr="00590B17">
        <w:t>описываются</w:t>
      </w:r>
      <w:r>
        <w:rPr>
          <w:b/>
          <w:bCs/>
        </w:rPr>
        <w:t xml:space="preserve"> </w:t>
      </w:r>
      <w:r>
        <w:t xml:space="preserve">данные </w:t>
      </w:r>
      <w:r>
        <w:rPr>
          <w:lang w:val="en-US"/>
        </w:rPr>
        <w:t>PTB</w:t>
      </w:r>
      <w:r w:rsidRPr="00590B17">
        <w:t>-</w:t>
      </w:r>
      <w:r>
        <w:rPr>
          <w:lang w:val="en-US"/>
        </w:rPr>
        <w:t>XL</w:t>
      </w:r>
      <w:r w:rsidRPr="00590B17">
        <w:t xml:space="preserve"> </w:t>
      </w:r>
      <w:r>
        <w:t xml:space="preserve">и </w:t>
      </w:r>
      <w:r>
        <w:rPr>
          <w:lang w:val="en-US"/>
        </w:rPr>
        <w:t>ICBEB</w:t>
      </w:r>
      <w:r w:rsidRPr="00590B17">
        <w:t xml:space="preserve">2018 </w:t>
      </w:r>
      <w:r>
        <w:t xml:space="preserve">с которыми нам предстоит работать и приводится описание архитектур </w:t>
      </w:r>
      <w:r w:rsidR="000E2BFF">
        <w:t>моделей</w:t>
      </w:r>
      <w:r>
        <w:t xml:space="preserve"> для классификации временных рядов.</w:t>
      </w:r>
    </w:p>
    <w:p w14:paraId="3C136FE4" w14:textId="7F6017F5" w:rsidR="004B5DE4" w:rsidRDefault="004B5DE4" w:rsidP="00A0094E">
      <w:pPr>
        <w:spacing w:line="360" w:lineRule="auto"/>
        <w:ind w:firstLine="709"/>
      </w:pPr>
      <w:r>
        <w:t xml:space="preserve">Глава со </w:t>
      </w:r>
      <w:r w:rsidRPr="004B5DE4">
        <w:rPr>
          <w:b/>
          <w:bCs/>
        </w:rPr>
        <w:t>сравнительным анализом моделей</w:t>
      </w:r>
      <w:r>
        <w:t xml:space="preserve"> содержит в себе постановку основных задач</w:t>
      </w:r>
      <w:r w:rsidR="000E2BFF">
        <w:t xml:space="preserve"> при проведении экспериментов</w:t>
      </w:r>
      <w:r>
        <w:t xml:space="preserve">, а также приводятся метрики, с помощью которых будет происходит сравнение работы различных моделей. В этой главе мы даем результаты проведения экспериментов и заключения, основанные на полученных данных. </w:t>
      </w:r>
    </w:p>
    <w:p w14:paraId="10AFBF8D" w14:textId="0D6A6C71" w:rsidR="004B5DE4" w:rsidRDefault="004B5DE4" w:rsidP="00A0094E">
      <w:pPr>
        <w:spacing w:line="360" w:lineRule="auto"/>
        <w:ind w:firstLine="709"/>
      </w:pPr>
      <w:r w:rsidRPr="004B5DE4">
        <w:lastRenderedPageBreak/>
        <w:t xml:space="preserve">В последней содержательной главе представлены </w:t>
      </w:r>
      <w:r w:rsidRPr="004B5DE4">
        <w:rPr>
          <w:b/>
          <w:bCs/>
        </w:rPr>
        <w:t>итоги и заключение</w:t>
      </w:r>
      <w:r w:rsidRPr="004B5DE4">
        <w:t xml:space="preserve"> исследования. В этой части работы подчеркивается значимость полученных результатов, а также </w:t>
      </w:r>
      <w:r w:rsidR="007C1019">
        <w:t xml:space="preserve">указываются </w:t>
      </w:r>
      <w:r w:rsidRPr="004B5DE4">
        <w:t>возможные аспекты, которые можно улучшить при проведении дальнейших исследований.</w:t>
      </w:r>
    </w:p>
    <w:p w14:paraId="3D98977E" w14:textId="7E8B7BD9" w:rsidR="00392006" w:rsidRPr="006D691F" w:rsidRDefault="00A47418" w:rsidP="001379EF">
      <w:pPr>
        <w:pStyle w:val="10"/>
        <w:numPr>
          <w:ilvl w:val="0"/>
          <w:numId w:val="24"/>
        </w:numPr>
        <w:ind w:left="0" w:firstLine="0"/>
      </w:pPr>
      <w:bookmarkStart w:id="9" w:name="_Toc136205076"/>
      <w:bookmarkStart w:id="10" w:name="_Toc136205190"/>
      <w:bookmarkStart w:id="11" w:name="_Toc137225184"/>
      <w:bookmarkStart w:id="12" w:name="_Toc138087796"/>
      <w:r w:rsidRPr="006D691F">
        <w:lastRenderedPageBreak/>
        <w:t>Материалы и методы</w:t>
      </w:r>
      <w:bookmarkEnd w:id="9"/>
      <w:bookmarkEnd w:id="10"/>
      <w:bookmarkEnd w:id="11"/>
      <w:bookmarkEnd w:id="12"/>
    </w:p>
    <w:p w14:paraId="039C26AD" w14:textId="414E2662" w:rsidR="00A47418" w:rsidRPr="00D2615A" w:rsidRDefault="00A47418" w:rsidP="001379EF">
      <w:pPr>
        <w:pStyle w:val="2"/>
        <w:numPr>
          <w:ilvl w:val="1"/>
          <w:numId w:val="24"/>
        </w:numPr>
        <w:ind w:left="0" w:firstLine="0"/>
      </w:pPr>
      <w:bookmarkStart w:id="13" w:name="_Toc137225185"/>
      <w:bookmarkStart w:id="14" w:name="_Toc138087797"/>
      <w:r w:rsidRPr="00D2615A">
        <w:t>Наборы данных PTB-XL и ICBEB2018</w:t>
      </w:r>
      <w:bookmarkEnd w:id="13"/>
      <w:bookmarkEnd w:id="14"/>
    </w:p>
    <w:p w14:paraId="7D766D25" w14:textId="073E8F8F" w:rsidR="007150AD" w:rsidRPr="007150AD" w:rsidRDefault="00F353E6" w:rsidP="00A77721">
      <w:pPr>
        <w:spacing w:line="360" w:lineRule="auto"/>
        <w:ind w:firstLine="708"/>
      </w:pPr>
      <w:r w:rsidRPr="00146574">
        <w:t xml:space="preserve">Для достижения высокой надежности и точности в автоматической интерпретации ЭКГ необходим доступ к обширным наборам данных, охватывающим разнообразные типы сердечных патологий. </w:t>
      </w:r>
      <w:r w:rsidR="007150AD" w:rsidRPr="00D2615A">
        <w:t xml:space="preserve">Для решения </w:t>
      </w:r>
      <w:r>
        <w:t>данной проблемы</w:t>
      </w:r>
      <w:r w:rsidR="00C106E5">
        <w:t xml:space="preserve"> </w:t>
      </w:r>
      <w:r w:rsidR="007150AD" w:rsidRPr="00D2615A">
        <w:t>предлагаются два клинических набора данных ЭКГ: PTB-XL</w:t>
      </w:r>
      <w:r w:rsidR="00A77721">
        <w:t xml:space="preserve"> </w:t>
      </w:r>
      <w:r w:rsidR="00A77721" w:rsidRPr="00A77721">
        <w:t>[10]</w:t>
      </w:r>
      <w:r w:rsidR="007150AD" w:rsidRPr="00D2615A">
        <w:t xml:space="preserve"> и ICBEB2018</w:t>
      </w:r>
      <w:r w:rsidR="00A77721" w:rsidRPr="00A77721">
        <w:t xml:space="preserve"> [12]</w:t>
      </w:r>
      <w:r w:rsidR="007150AD" w:rsidRPr="00D2615A">
        <w:t>. Благодаря доступу к PTB-XL, размещенному на ресурсе PhysioNet [1</w:t>
      </w:r>
      <w:r w:rsidR="007150AD" w:rsidRPr="00E911C3">
        <w:t>1</w:t>
      </w:r>
      <w:r w:rsidR="007150AD" w:rsidRPr="00D2615A">
        <w:t xml:space="preserve">], проблема нехватки данных для исследований в области медицинских сигналов стала решаемой для широкой аудитории исследователей. Представленный набор данных содержит информацию по 12 отведениям, что позволяет получить более полное представление о сердечной активности и повысить точность диагностики. </w:t>
      </w:r>
      <w:r w:rsidR="005D0E65">
        <w:t>Отметим, что с точки зрения математико-статистических методов анализа, сигнал ЭКГ рассматривается как временной ряд.</w:t>
      </w:r>
    </w:p>
    <w:p w14:paraId="023BC9E6" w14:textId="05941FD1" w:rsidR="00CE64D0" w:rsidRDefault="001C50C0" w:rsidP="00CE64D0">
      <w:pPr>
        <w:spacing w:line="360" w:lineRule="auto"/>
        <w:ind w:firstLine="709"/>
      </w:pPr>
      <w:r w:rsidRPr="00D2615A">
        <w:rPr>
          <w:lang w:val="en-US"/>
        </w:rPr>
        <w:t>PTB</w:t>
      </w:r>
      <w:r w:rsidRPr="00D2615A">
        <w:t>-</w:t>
      </w:r>
      <w:r w:rsidRPr="00D2615A">
        <w:rPr>
          <w:lang w:val="en-US"/>
        </w:rPr>
        <w:t>XL</w:t>
      </w:r>
      <w:r w:rsidR="004B7047" w:rsidRPr="00D2615A">
        <w:t xml:space="preserve"> – это публичный набор данных, который </w:t>
      </w:r>
      <w:r w:rsidRPr="00D2615A">
        <w:t>является</w:t>
      </w:r>
      <w:r w:rsidR="004B7047" w:rsidRPr="00D2615A">
        <w:t xml:space="preserve"> </w:t>
      </w:r>
      <w:r w:rsidR="002B0EEB">
        <w:t xml:space="preserve">основным </w:t>
      </w:r>
      <w:r w:rsidRPr="00D2615A">
        <w:t>для</w:t>
      </w:r>
      <w:r w:rsidR="002B0EEB">
        <w:t xml:space="preserve"> наших</w:t>
      </w:r>
      <w:r w:rsidRPr="00D2615A">
        <w:t xml:space="preserve"> дальнейших экспериментов. </w:t>
      </w:r>
      <w:r w:rsidRPr="00D2615A">
        <w:rPr>
          <w:lang w:val="en-US"/>
        </w:rPr>
        <w:t>PTB</w:t>
      </w:r>
      <w:r w:rsidRPr="00D2615A">
        <w:t>-</w:t>
      </w:r>
      <w:r w:rsidRPr="00D2615A">
        <w:rPr>
          <w:lang w:val="en-US"/>
        </w:rPr>
        <w:t>XL</w:t>
      </w:r>
      <w:r w:rsidR="004B7047" w:rsidRPr="00D2615A">
        <w:t xml:space="preserve"> –</w:t>
      </w:r>
      <w:r w:rsidRPr="00D2615A">
        <w:t xml:space="preserve"> включает в себя 21837 клинических записей по 12-отведениям ЭКГ длительностью 10 секунд от 18885 пациентов, где 52% составляют мужчины и 48% женщины. </w:t>
      </w:r>
      <w:r w:rsidR="008F2D01" w:rsidRPr="00D2615A">
        <w:t>Всего предоставлен</w:t>
      </w:r>
      <w:r w:rsidR="00A14DFC" w:rsidRPr="00D2615A">
        <w:t>а</w:t>
      </w:r>
      <w:r w:rsidR="008F2D01" w:rsidRPr="00D2615A">
        <w:t xml:space="preserve"> 71</w:t>
      </w:r>
      <w:r w:rsidR="00A14DFC" w:rsidRPr="00D2615A">
        <w:t xml:space="preserve"> расшифровка </w:t>
      </w:r>
      <w:r w:rsidR="008F2D01" w:rsidRPr="00D2615A">
        <w:t>ЭКГ</w:t>
      </w:r>
      <w:r w:rsidR="008B1871" w:rsidRPr="00D2615A">
        <w:t>,</w:t>
      </w:r>
      <w:r w:rsidR="00A14DFC" w:rsidRPr="00D2615A">
        <w:t xml:space="preserve"> которые</w:t>
      </w:r>
      <w:r w:rsidR="008B1871" w:rsidRPr="00D2615A">
        <w:t xml:space="preserve"> </w:t>
      </w:r>
      <w:r w:rsidR="008F2D01" w:rsidRPr="00D2615A">
        <w:t>соответствую</w:t>
      </w:r>
      <w:r w:rsidR="00A14DFC" w:rsidRPr="00D2615A">
        <w:t>т</w:t>
      </w:r>
      <w:r w:rsidR="008F2D01" w:rsidRPr="00D2615A">
        <w:t xml:space="preserve"> стандарту </w:t>
      </w:r>
      <w:r w:rsidR="008F2D01" w:rsidRPr="00D2615A">
        <w:rPr>
          <w:lang w:val="en-US"/>
        </w:rPr>
        <w:t>SCP</w:t>
      </w:r>
      <w:r w:rsidR="008F2D01" w:rsidRPr="00D2615A">
        <w:t>-</w:t>
      </w:r>
      <w:r w:rsidR="008F2D01" w:rsidRPr="00D2615A">
        <w:rPr>
          <w:lang w:val="en-US"/>
        </w:rPr>
        <w:t>ECG</w:t>
      </w:r>
      <w:r w:rsidR="00A55BC4" w:rsidRPr="00A55BC4">
        <w:t xml:space="preserve"> </w:t>
      </w:r>
      <w:r w:rsidR="00A55BC4" w:rsidRPr="004C54F3">
        <w:t>[19]</w:t>
      </w:r>
      <w:r w:rsidR="008B1871" w:rsidRPr="00D2615A">
        <w:t>.</w:t>
      </w:r>
      <w:r w:rsidR="002B0EEB">
        <w:t xml:space="preserve"> Они б</w:t>
      </w:r>
      <w:r w:rsidR="008F2D01" w:rsidRPr="00D2615A">
        <w:t>ыли отнесены к трем не взаимоисключающим категориям:</w:t>
      </w:r>
    </w:p>
    <w:p w14:paraId="1F189F28" w14:textId="61656754" w:rsidR="00CE64D0" w:rsidRDefault="008F2D01" w:rsidP="00CE64D0">
      <w:pPr>
        <w:pStyle w:val="aff4"/>
        <w:numPr>
          <w:ilvl w:val="0"/>
          <w:numId w:val="11"/>
        </w:numPr>
        <w:spacing w:line="360" w:lineRule="auto"/>
        <w:ind w:left="1069"/>
      </w:pPr>
      <w:r w:rsidRPr="00D2615A">
        <w:t>44</w:t>
      </w:r>
      <w:r w:rsidR="00A14DFC" w:rsidRPr="00D2615A">
        <w:t xml:space="preserve"> </w:t>
      </w:r>
      <w:r w:rsidRPr="00D2615A">
        <w:t>диагностически</w:t>
      </w:r>
      <w:r w:rsidR="00A14DFC" w:rsidRPr="00D2615A">
        <w:t xml:space="preserve">х расшифровки </w:t>
      </w:r>
      <w:r w:rsidRPr="00D2615A">
        <w:t xml:space="preserve">(далее - </w:t>
      </w:r>
      <w:r w:rsidRPr="00CE64D0">
        <w:rPr>
          <w:lang w:val="en-US"/>
        </w:rPr>
        <w:t>diag</w:t>
      </w:r>
      <w:r w:rsidRPr="00D2615A">
        <w:t xml:space="preserve">), например, </w:t>
      </w:r>
      <w:r w:rsidR="00673A26">
        <w:t>«</w:t>
      </w:r>
      <w:r w:rsidRPr="00D2615A">
        <w:t>передний инфаркт миокарда</w:t>
      </w:r>
      <w:r w:rsidR="00673A26">
        <w:t>»</w:t>
      </w:r>
      <w:r w:rsidR="00FB21CE" w:rsidRPr="00D2615A">
        <w:t>.</w:t>
      </w:r>
      <w:r w:rsidRPr="00D2615A">
        <w:t xml:space="preserve"> </w:t>
      </w:r>
      <w:r w:rsidR="00FB21CE" w:rsidRPr="00D2615A">
        <w:t xml:space="preserve">Диагностические расшифровки имеют иерархическую организацию на 5 суперклассов (далее - </w:t>
      </w:r>
      <w:r w:rsidR="00FB21CE" w:rsidRPr="00CE64D0">
        <w:rPr>
          <w:lang w:val="en-US"/>
        </w:rPr>
        <w:t>superdiag</w:t>
      </w:r>
      <w:r w:rsidR="00FB21CE" w:rsidRPr="00D2615A">
        <w:t>) и 24 подкласса (далее</w:t>
      </w:r>
      <w:r w:rsidR="00A85E41" w:rsidRPr="00A85E41">
        <w:t xml:space="preserve"> -</w:t>
      </w:r>
      <w:r w:rsidR="00FB21CE" w:rsidRPr="00D2615A">
        <w:t xml:space="preserve"> </w:t>
      </w:r>
      <w:r w:rsidR="00FB21CE" w:rsidRPr="00CE64D0">
        <w:rPr>
          <w:lang w:val="en-US"/>
        </w:rPr>
        <w:t>subdiag</w:t>
      </w:r>
      <w:r w:rsidR="00FB21CE" w:rsidRPr="00D2615A">
        <w:t>)</w:t>
      </w:r>
      <w:r w:rsidR="00FD10B0">
        <w:t>.</w:t>
      </w:r>
    </w:p>
    <w:p w14:paraId="095C659E" w14:textId="6BEB3DD6" w:rsidR="00CE64D0" w:rsidRDefault="008F2D01" w:rsidP="00CE64D0">
      <w:pPr>
        <w:pStyle w:val="aff4"/>
        <w:numPr>
          <w:ilvl w:val="0"/>
          <w:numId w:val="11"/>
        </w:numPr>
        <w:spacing w:line="360" w:lineRule="auto"/>
        <w:ind w:left="1069"/>
      </w:pPr>
      <w:r w:rsidRPr="00D2615A">
        <w:t xml:space="preserve">19 (4 используются в диагностических расшифровках) изменений определенных сегментов ЭКГ (далее - </w:t>
      </w:r>
      <w:r w:rsidRPr="00CE64D0">
        <w:rPr>
          <w:lang w:val="en-US"/>
        </w:rPr>
        <w:t>form</w:t>
      </w:r>
      <w:r w:rsidRPr="00D2615A">
        <w:t xml:space="preserve">), например, </w:t>
      </w:r>
      <w:r w:rsidR="00673A26">
        <w:t>«</w:t>
      </w:r>
      <w:r w:rsidRPr="00D2615A">
        <w:t xml:space="preserve">аномальный комплекс </w:t>
      </w:r>
      <w:r w:rsidRPr="00CE64D0">
        <w:rPr>
          <w:lang w:val="en-US"/>
        </w:rPr>
        <w:t>QRS</w:t>
      </w:r>
      <w:r w:rsidR="00673A26">
        <w:t>»</w:t>
      </w:r>
      <w:r w:rsidR="00FD10B0">
        <w:t>.</w:t>
      </w:r>
    </w:p>
    <w:p w14:paraId="3CA3F160" w14:textId="17469204" w:rsidR="007717B9" w:rsidRPr="00D2615A" w:rsidRDefault="008F2D01" w:rsidP="00CE64D0">
      <w:pPr>
        <w:pStyle w:val="aff4"/>
        <w:numPr>
          <w:ilvl w:val="0"/>
          <w:numId w:val="11"/>
        </w:numPr>
        <w:spacing w:line="360" w:lineRule="auto"/>
        <w:ind w:left="1069"/>
      </w:pPr>
      <w:r w:rsidRPr="00D2615A">
        <w:t xml:space="preserve">12 изменений ритма (далее - </w:t>
      </w:r>
      <w:r w:rsidRPr="00CE64D0">
        <w:rPr>
          <w:lang w:val="en-US"/>
        </w:rPr>
        <w:t>rhythm</w:t>
      </w:r>
      <w:r w:rsidRPr="00D2615A">
        <w:t xml:space="preserve">), например, </w:t>
      </w:r>
      <w:r w:rsidR="00673A26">
        <w:t>«</w:t>
      </w:r>
      <w:r w:rsidRPr="00D2615A">
        <w:t>Фибрилляция предсердий</w:t>
      </w:r>
      <w:r w:rsidR="00673A26">
        <w:t>»</w:t>
      </w:r>
      <w:r w:rsidRPr="00D2615A">
        <w:t>.</w:t>
      </w:r>
    </w:p>
    <w:p w14:paraId="75285D1F" w14:textId="591F4E2F" w:rsidR="007717B9" w:rsidRPr="00D2615A" w:rsidRDefault="007717B9" w:rsidP="00A0094E">
      <w:pPr>
        <w:spacing w:line="360" w:lineRule="auto"/>
        <w:ind w:firstLine="709"/>
      </w:pPr>
      <w:r w:rsidRPr="00D2615A">
        <w:t xml:space="preserve">Благодаря тому, что </w:t>
      </w:r>
      <w:r w:rsidRPr="00D2615A">
        <w:rPr>
          <w:lang w:val="en-US"/>
        </w:rPr>
        <w:t>PTB</w:t>
      </w:r>
      <w:r w:rsidRPr="00D2615A">
        <w:t>-</w:t>
      </w:r>
      <w:r w:rsidRPr="00D2615A">
        <w:rPr>
          <w:lang w:val="en-US"/>
        </w:rPr>
        <w:t>XL</w:t>
      </w:r>
      <w:r w:rsidR="00DB0C39" w:rsidRPr="00D2615A">
        <w:t xml:space="preserve"> является большим</w:t>
      </w:r>
      <w:r w:rsidRPr="00D2615A">
        <w:t xml:space="preserve"> набор</w:t>
      </w:r>
      <w:r w:rsidR="00DB0C39" w:rsidRPr="00D2615A">
        <w:t>ом</w:t>
      </w:r>
      <w:r w:rsidRPr="00D2615A">
        <w:t xml:space="preserve"> данных, который помимо временных рядов сопровождается богатым набором аннотаций ЭКГ и дополнительными метаданными, он является </w:t>
      </w:r>
      <w:r w:rsidR="00DB0C39" w:rsidRPr="00D2615A">
        <w:t>уникальным</w:t>
      </w:r>
      <w:r w:rsidRPr="00D2615A">
        <w:t xml:space="preserve"> </w:t>
      </w:r>
      <w:r w:rsidR="00DB0C39" w:rsidRPr="00D2615A">
        <w:t xml:space="preserve">материалом </w:t>
      </w:r>
      <w:r w:rsidRPr="00D2615A">
        <w:t xml:space="preserve">для обучения и оценки работы </w:t>
      </w:r>
      <w:r w:rsidR="009159AB">
        <w:t>моделей</w:t>
      </w:r>
      <w:r w:rsidRPr="00D2615A">
        <w:t xml:space="preserve"> машинного обучения. В данной работе мы используем данные с частотой дискретизации 100 Гц</w:t>
      </w:r>
      <w:r w:rsidR="00DB0C39" w:rsidRPr="00D2615A">
        <w:t xml:space="preserve">, </w:t>
      </w:r>
      <w:r w:rsidRPr="00D2615A">
        <w:t xml:space="preserve">а также рекомендованное разделение данных на обучающую и </w:t>
      </w:r>
      <w:r w:rsidR="00764FAE">
        <w:t>тестовую</w:t>
      </w:r>
      <w:r w:rsidRPr="00D2615A">
        <w:t xml:space="preserve"> выборки</w:t>
      </w:r>
      <w:r w:rsidR="005D0E65">
        <w:t xml:space="preserve"> </w:t>
      </w:r>
      <w:r w:rsidR="005D0E65" w:rsidRPr="005D0E65">
        <w:t>[10]</w:t>
      </w:r>
      <w:r w:rsidR="00447FAE" w:rsidRPr="00D2615A">
        <w:t>.</w:t>
      </w:r>
    </w:p>
    <w:p w14:paraId="01AB42FB" w14:textId="495A515F" w:rsidR="006E0D71" w:rsidRDefault="00DB0C39" w:rsidP="00A0094E">
      <w:pPr>
        <w:spacing w:line="360" w:lineRule="auto"/>
        <w:ind w:firstLine="709"/>
      </w:pPr>
      <w:r w:rsidRPr="00D2615A">
        <w:t>Рассмотрим н</w:t>
      </w:r>
      <w:r w:rsidR="006E0D71" w:rsidRPr="00D2615A">
        <w:t xml:space="preserve">абор данных </w:t>
      </w:r>
      <w:r w:rsidR="006E0D71" w:rsidRPr="00D2615A">
        <w:rPr>
          <w:lang w:val="en-US"/>
        </w:rPr>
        <w:t>ICBEB</w:t>
      </w:r>
      <w:r w:rsidR="006E0D71" w:rsidRPr="00D2615A">
        <w:t>2018</w:t>
      </w:r>
      <w:r w:rsidRPr="00D2615A">
        <w:t xml:space="preserve">. Он </w:t>
      </w:r>
      <w:r w:rsidR="006E0D71" w:rsidRPr="00D2615A">
        <w:t xml:space="preserve">содержит 6877 записей по 12 отведениям, длительностью от 6 до 60 секунд. Каждая запись ЭКГ аннотируется до </w:t>
      </w:r>
      <w:r w:rsidR="00447FAE" w:rsidRPr="00D2615A">
        <w:t xml:space="preserve">трех расшифровок, </w:t>
      </w:r>
      <w:r w:rsidR="00447FAE" w:rsidRPr="00D2615A">
        <w:lastRenderedPageBreak/>
        <w:t>взятых из набора девяти классов (</w:t>
      </w:r>
      <w:r w:rsidR="00E44FF6">
        <w:t>класс</w:t>
      </w:r>
      <w:r w:rsidR="003565FD">
        <w:t xml:space="preserve"> </w:t>
      </w:r>
      <w:r w:rsidR="004D450A" w:rsidRPr="00D2615A">
        <w:t>здоровый</w:t>
      </w:r>
      <w:r w:rsidR="00447FAE" w:rsidRPr="00D2615A">
        <w:t xml:space="preserve"> (</w:t>
      </w:r>
      <w:r w:rsidR="00447FAE" w:rsidRPr="00D2615A">
        <w:rPr>
          <w:lang w:val="en-US"/>
        </w:rPr>
        <w:t>NORM</w:t>
      </w:r>
      <w:r w:rsidR="00447FAE" w:rsidRPr="00D2615A">
        <w:t>)</w:t>
      </w:r>
      <w:r w:rsidR="00E44FF6">
        <w:t xml:space="preserve"> и</w:t>
      </w:r>
      <w:r w:rsidR="00447FAE" w:rsidRPr="00D2615A">
        <w:t xml:space="preserve"> 8 </w:t>
      </w:r>
      <w:r w:rsidRPr="00D2615A">
        <w:t>классов патологий</w:t>
      </w:r>
      <w:r w:rsidR="00447FAE" w:rsidRPr="00D2615A">
        <w:t xml:space="preserve">). </w:t>
      </w:r>
      <w:r w:rsidR="00041D9E">
        <w:t xml:space="preserve">Авторы статьи </w:t>
      </w:r>
      <w:r w:rsidR="00041D9E" w:rsidRPr="00041D9E">
        <w:t xml:space="preserve">[1] </w:t>
      </w:r>
      <w:r w:rsidR="00041D9E">
        <w:t xml:space="preserve">используют объединение меток, создавая набор данных с несколькими метками. </w:t>
      </w:r>
      <w:r w:rsidR="00447FAE" w:rsidRPr="00D2615A">
        <w:t xml:space="preserve">Также, исходный набор разделяется на 10 </w:t>
      </w:r>
      <w:r w:rsidR="00B96AEA" w:rsidRPr="00D2615A">
        <w:t xml:space="preserve">выборок, </w:t>
      </w:r>
      <w:r w:rsidR="00B96AEA" w:rsidRPr="00B96AEA">
        <w:t>аналогично</w:t>
      </w:r>
      <w:r w:rsidR="00B96AEA">
        <w:t xml:space="preserve"> набору данных </w:t>
      </w:r>
      <w:r w:rsidR="00B96AEA">
        <w:rPr>
          <w:lang w:val="en-US"/>
        </w:rPr>
        <w:t>PTB</w:t>
      </w:r>
      <w:r w:rsidR="00B96AEA" w:rsidRPr="00B96AEA">
        <w:t>-</w:t>
      </w:r>
      <w:r w:rsidR="00B96AEA">
        <w:rPr>
          <w:lang w:val="en-US"/>
        </w:rPr>
        <w:t>XL</w:t>
      </w:r>
      <w:r w:rsidR="00B96AEA">
        <w:t xml:space="preserve">, </w:t>
      </w:r>
      <w:r w:rsidR="00447FAE" w:rsidRPr="00D2615A">
        <w:t>сохраняя общее распределение меток</w:t>
      </w:r>
      <w:r w:rsidR="00B96AEA" w:rsidRPr="00B96AEA">
        <w:t xml:space="preserve"> [10]</w:t>
      </w:r>
      <w:r w:rsidR="00447FAE" w:rsidRPr="00D2615A">
        <w:t>.</w:t>
      </w:r>
      <w:r w:rsidR="002A7FCB" w:rsidRPr="00D2615A">
        <w:t xml:space="preserve"> В свою очередь</w:t>
      </w:r>
      <w:r w:rsidR="006E0D71" w:rsidRPr="00D2615A">
        <w:t xml:space="preserve">, набор данных </w:t>
      </w:r>
      <w:r w:rsidR="006E0D71" w:rsidRPr="00D2615A">
        <w:rPr>
          <w:lang w:val="en-US"/>
        </w:rPr>
        <w:t>PTB</w:t>
      </w:r>
      <w:r w:rsidR="006E0D71" w:rsidRPr="00D2615A">
        <w:t>-</w:t>
      </w:r>
      <w:r w:rsidR="006E0D71" w:rsidRPr="00D2615A">
        <w:rPr>
          <w:lang w:val="en-US"/>
        </w:rPr>
        <w:t>XL</w:t>
      </w:r>
      <w:r w:rsidR="006E0D71" w:rsidRPr="00D2615A">
        <w:t xml:space="preserve"> рассматривается нами как основ</w:t>
      </w:r>
      <w:r w:rsidR="00041D9E">
        <w:t>ной</w:t>
      </w:r>
      <w:r w:rsidR="006E0D71" w:rsidRPr="00D2615A">
        <w:t xml:space="preserve"> для </w:t>
      </w:r>
      <w:r w:rsidR="00041D9E">
        <w:t xml:space="preserve">проведения </w:t>
      </w:r>
      <w:r w:rsidR="006E0D71" w:rsidRPr="00D2615A">
        <w:t>предварительного обучения классификатора в задаче трансферного обучения, где</w:t>
      </w:r>
      <w:r w:rsidR="002A7FCB" w:rsidRPr="00D2615A">
        <w:t xml:space="preserve"> </w:t>
      </w:r>
      <w:r w:rsidR="002A7FCB" w:rsidRPr="00D2615A">
        <w:rPr>
          <w:lang w:val="en-US"/>
        </w:rPr>
        <w:t>ICBEB</w:t>
      </w:r>
      <w:r w:rsidR="002A7FCB" w:rsidRPr="00D2615A">
        <w:t>2018 выступает в роли малочисленного ресурса для обучения.</w:t>
      </w:r>
    </w:p>
    <w:p w14:paraId="68D8A97B" w14:textId="1E42070F" w:rsidR="00C106E5" w:rsidRPr="00871EB7" w:rsidRDefault="00C106E5" w:rsidP="00A0094E">
      <w:pPr>
        <w:spacing w:line="360" w:lineRule="auto"/>
        <w:ind w:firstLine="709"/>
      </w:pPr>
      <w:r>
        <w:t>Таким образом, н</w:t>
      </w:r>
      <w:r w:rsidRPr="00D2615A">
        <w:t>аличие набора данных PTB-XL открывает возможности для решения различных задач</w:t>
      </w:r>
      <w:r>
        <w:t xml:space="preserve"> в сфере медицинской диагностики</w:t>
      </w:r>
      <w:r w:rsidRPr="00D2615A">
        <w:t xml:space="preserve">, а наличие </w:t>
      </w:r>
      <w:r w:rsidRPr="00E911C3">
        <w:t>набора</w:t>
      </w:r>
      <w:r>
        <w:t xml:space="preserve"> </w:t>
      </w:r>
      <w:r w:rsidRPr="00E911C3">
        <w:t>данных</w:t>
      </w:r>
      <w:r>
        <w:t xml:space="preserve"> </w:t>
      </w:r>
      <w:r w:rsidRPr="00D2615A">
        <w:t>ICBEB2018 позволяет расширить работу и рассмотреть область перспективного трансферного обучения.</w:t>
      </w:r>
    </w:p>
    <w:p w14:paraId="242D78C3" w14:textId="55FC66EF" w:rsidR="00F909C0" w:rsidRPr="003552A1" w:rsidRDefault="00F909C0" w:rsidP="003552A1">
      <w:pPr>
        <w:spacing w:line="360" w:lineRule="auto"/>
        <w:ind w:firstLine="709"/>
      </w:pPr>
      <w:r>
        <w:t>Для обучения моделей будут предоставлены исходные наборы данных без</w:t>
      </w:r>
      <w:r w:rsidR="003552A1">
        <w:t xml:space="preserve"> возможной их </w:t>
      </w:r>
      <w:r>
        <w:t xml:space="preserve">предобработки, </w:t>
      </w:r>
      <w:r w:rsidR="003552A1">
        <w:t xml:space="preserve">которая свойственна для временных рядов, </w:t>
      </w:r>
      <w:r>
        <w:t>такой как избавление от шума</w:t>
      </w:r>
      <w:r w:rsidR="003552A1">
        <w:t xml:space="preserve"> или борьба с дисбалансом классов, за исключением того, что мы провели стандартизацию данных</w:t>
      </w:r>
      <w:r w:rsidR="003552A1" w:rsidRPr="003552A1">
        <w:t xml:space="preserve">, </w:t>
      </w:r>
      <w:r w:rsidR="003552A1">
        <w:t>а также избавились от пустых значений.</w:t>
      </w:r>
    </w:p>
    <w:p w14:paraId="2D52AE67" w14:textId="1D6155B1" w:rsidR="00A47418" w:rsidRPr="00D2615A" w:rsidRDefault="00A47418" w:rsidP="001379EF">
      <w:pPr>
        <w:pStyle w:val="2"/>
        <w:numPr>
          <w:ilvl w:val="1"/>
          <w:numId w:val="24"/>
        </w:numPr>
        <w:ind w:left="0" w:firstLine="0"/>
      </w:pPr>
      <w:bookmarkStart w:id="15" w:name="_Toc137225186"/>
      <w:bookmarkStart w:id="16" w:name="_Toc138087798"/>
      <w:r w:rsidRPr="00D2615A">
        <w:t xml:space="preserve">Алгоритмы </w:t>
      </w:r>
      <w:r w:rsidR="00982644" w:rsidRPr="00D2615A">
        <w:t>классификации временных рядов</w:t>
      </w:r>
      <w:bookmarkEnd w:id="15"/>
      <w:bookmarkEnd w:id="16"/>
    </w:p>
    <w:p w14:paraId="0D25380A" w14:textId="2A372C70" w:rsidR="00DB26E8" w:rsidRDefault="00F14446" w:rsidP="00DB26E8">
      <w:pPr>
        <w:spacing w:line="360" w:lineRule="auto"/>
        <w:ind w:firstLine="709"/>
      </w:pPr>
      <w:r w:rsidRPr="00D2615A">
        <w:t xml:space="preserve">В данном исследовании </w:t>
      </w:r>
      <w:r w:rsidR="007154DC" w:rsidRPr="00D2615A">
        <w:t>нами</w:t>
      </w:r>
      <w:r w:rsidRPr="00D2615A">
        <w:t xml:space="preserve"> </w:t>
      </w:r>
      <w:r w:rsidR="00A91516">
        <w:t>рассматривается</w:t>
      </w:r>
      <w:r w:rsidRPr="00D2615A">
        <w:t xml:space="preserve"> задача</w:t>
      </w:r>
      <w:r w:rsidR="004E66FF">
        <w:t xml:space="preserve"> многозначной </w:t>
      </w:r>
      <w:r w:rsidR="00041D9E">
        <w:t>классификации</w:t>
      </w:r>
      <w:r w:rsidR="004E66FF">
        <w:t xml:space="preserve"> (</w:t>
      </w:r>
      <w:r w:rsidR="004E66FF">
        <w:rPr>
          <w:lang w:val="en-US"/>
        </w:rPr>
        <w:t>multi</w:t>
      </w:r>
      <w:r w:rsidR="004E66FF" w:rsidRPr="004E66FF">
        <w:t>-</w:t>
      </w:r>
      <w:r w:rsidR="004E66FF">
        <w:rPr>
          <w:lang w:val="en-US"/>
        </w:rPr>
        <w:t>label</w:t>
      </w:r>
      <w:r w:rsidR="004E66FF" w:rsidRPr="004E66FF">
        <w:t xml:space="preserve"> </w:t>
      </w:r>
      <w:r w:rsidR="004E66FF">
        <w:rPr>
          <w:lang w:val="en-US"/>
        </w:rPr>
        <w:t>classification</w:t>
      </w:r>
      <w:r w:rsidR="004E66FF">
        <w:t xml:space="preserve">) </w:t>
      </w:r>
      <w:r w:rsidR="00041D9E" w:rsidRPr="00041D9E">
        <w:t>[3;139-168</w:t>
      </w:r>
      <w:r w:rsidR="004E66FF" w:rsidRPr="004E66FF">
        <w:t xml:space="preserve">], </w:t>
      </w:r>
      <w:r w:rsidR="004E66FF">
        <w:t xml:space="preserve">где классификатор в соответствие образцу выдает </w:t>
      </w:r>
      <w:r w:rsidR="003E7B69">
        <w:t>вектор</w:t>
      </w:r>
      <w:r w:rsidR="004E66FF">
        <w:t xml:space="preserve"> двоичных меток</w:t>
      </w:r>
      <w:r w:rsidRPr="00D2615A">
        <w:t>.</w:t>
      </w:r>
      <w:r w:rsidR="004E66FF">
        <w:t xml:space="preserve"> Такая задача имеет место при анализе сигнал</w:t>
      </w:r>
      <w:r w:rsidR="006E367D">
        <w:t>ов</w:t>
      </w:r>
      <w:r w:rsidR="004E66FF">
        <w:t xml:space="preserve"> ЭКГ, когда мы</w:t>
      </w:r>
      <w:r w:rsidR="006E367D">
        <w:t xml:space="preserve"> </w:t>
      </w:r>
      <w:r w:rsidR="004E66FF">
        <w:t>хотим по н</w:t>
      </w:r>
      <w:r w:rsidR="006E367D">
        <w:t>им</w:t>
      </w:r>
      <w:r w:rsidR="004E66FF">
        <w:t xml:space="preserve"> установить всевозможные заболевания у пациент</w:t>
      </w:r>
      <w:r w:rsidR="006E367D">
        <w:t>ов</w:t>
      </w:r>
      <w:r w:rsidR="004E66FF">
        <w:t>.</w:t>
      </w:r>
      <w:r w:rsidRPr="00D2615A">
        <w:t xml:space="preserve"> </w:t>
      </w:r>
      <w:r w:rsidR="006E367D">
        <w:t xml:space="preserve">Основываясь на статье </w:t>
      </w:r>
      <w:r w:rsidR="006E367D" w:rsidRPr="006E367D">
        <w:t xml:space="preserve">[1], </w:t>
      </w:r>
      <w:r w:rsidR="006E367D">
        <w:t>м</w:t>
      </w:r>
      <w:r w:rsidR="00DB26E8">
        <w:t>ы приведем архитектуры нейронных сетей, которые будут работать с необработанными многомерными данными временных рядов.</w:t>
      </w:r>
    </w:p>
    <w:p w14:paraId="141E0774" w14:textId="7D067194" w:rsidR="00F45F1B" w:rsidRPr="00515988" w:rsidRDefault="00F14446" w:rsidP="00DB26E8">
      <w:pPr>
        <w:spacing w:line="360" w:lineRule="auto"/>
        <w:ind w:firstLine="709"/>
      </w:pPr>
      <w:r w:rsidRPr="00D2615A">
        <w:t xml:space="preserve">Авторы статьи используют в своих </w:t>
      </w:r>
      <w:r w:rsidR="00433C3D" w:rsidRPr="00D2615A">
        <w:t>архитектурах</w:t>
      </w:r>
      <w:r w:rsidRPr="00D2615A">
        <w:t xml:space="preserve"> сло</w:t>
      </w:r>
      <w:r w:rsidR="00433C3D" w:rsidRPr="00D2615A">
        <w:t>й</w:t>
      </w:r>
      <w:r w:rsidRPr="00D2615A">
        <w:t xml:space="preserve"> объединения </w:t>
      </w:r>
      <w:r w:rsidR="004215CD">
        <w:t>«</w:t>
      </w:r>
      <w:r w:rsidRPr="00D2615A">
        <w:rPr>
          <w:lang w:val="en-US"/>
        </w:rPr>
        <w:t>concat</w:t>
      </w:r>
      <w:r w:rsidRPr="00D2615A">
        <w:t>-</w:t>
      </w:r>
      <w:r w:rsidRPr="00D2615A">
        <w:rPr>
          <w:lang w:val="en-US"/>
        </w:rPr>
        <w:t>pooling</w:t>
      </w:r>
      <w:r w:rsidR="004215CD">
        <w:t>»</w:t>
      </w:r>
      <w:r w:rsidR="009B3D91">
        <w:t xml:space="preserve"> </w:t>
      </w:r>
      <w:r w:rsidR="009B3D91" w:rsidRPr="00D2615A">
        <w:t>[1</w:t>
      </w:r>
      <w:r w:rsidR="009B3D91" w:rsidRPr="003A282A">
        <w:t>; 1521</w:t>
      </w:r>
      <w:r w:rsidR="009B3D91" w:rsidRPr="00D2615A">
        <w:t>]</w:t>
      </w:r>
      <w:r w:rsidRPr="00D2615A">
        <w:t>,</w:t>
      </w:r>
      <w:r w:rsidR="00A0094E" w:rsidRPr="00A0094E">
        <w:t xml:space="preserve"> </w:t>
      </w:r>
      <w:r w:rsidRPr="00D2615A">
        <w:t xml:space="preserve">который агрегирует результаты слоев </w:t>
      </w:r>
      <w:r w:rsidR="003A282A">
        <w:t xml:space="preserve">подвыборки </w:t>
      </w:r>
      <w:r w:rsidR="004215CD">
        <w:t>«</w:t>
      </w:r>
      <w:r w:rsidRPr="00D2615A">
        <w:rPr>
          <w:lang w:val="en-US"/>
        </w:rPr>
        <w:t>GlobalMaxPooling</w:t>
      </w:r>
      <w:r w:rsidR="00433C3D" w:rsidRPr="00D2615A">
        <w:t>1</w:t>
      </w:r>
      <w:r w:rsidR="001668C4">
        <w:rPr>
          <w:lang w:val="en-US"/>
        </w:rPr>
        <w:t>D</w:t>
      </w:r>
      <w:r w:rsidR="004215CD">
        <w:t>»</w:t>
      </w:r>
      <w:r w:rsidR="00433C3D" w:rsidRPr="00D2615A">
        <w:t xml:space="preserve"> </w:t>
      </w:r>
      <w:r w:rsidRPr="00D2615A">
        <w:t xml:space="preserve">и </w:t>
      </w:r>
      <w:r w:rsidR="004215CD">
        <w:t>«</w:t>
      </w:r>
      <w:r w:rsidRPr="00D2615A">
        <w:rPr>
          <w:lang w:val="en-US"/>
        </w:rPr>
        <w:t>GlobalAveragePooling</w:t>
      </w:r>
      <w:r w:rsidR="00433C3D" w:rsidRPr="00D2615A">
        <w:t>1</w:t>
      </w:r>
      <w:r w:rsidR="001668C4">
        <w:rPr>
          <w:lang w:val="en-US"/>
        </w:rPr>
        <w:t>D</w:t>
      </w:r>
      <w:r w:rsidR="004215CD">
        <w:t>»</w:t>
      </w:r>
      <w:r w:rsidR="00127036" w:rsidRPr="00127036">
        <w:t xml:space="preserve"> [16]</w:t>
      </w:r>
      <w:r w:rsidR="00DB26E8">
        <w:t xml:space="preserve">. </w:t>
      </w:r>
      <w:r w:rsidR="004D450A" w:rsidRPr="00D2615A">
        <w:t>Мы будем использовать</w:t>
      </w:r>
      <w:r w:rsidR="00433C3D" w:rsidRPr="00D2615A">
        <w:t xml:space="preserve"> рекуррентные нейронные сети, а именно однонаправленные (</w:t>
      </w:r>
      <w:r w:rsidR="00AF1FE8" w:rsidRPr="00D2615A">
        <w:rPr>
          <w:lang w:val="en-US"/>
        </w:rPr>
        <w:t>unidirectional</w:t>
      </w:r>
      <w:r w:rsidR="00433C3D" w:rsidRPr="00D2615A">
        <w:t>) и двунаправленные (</w:t>
      </w:r>
      <w:r w:rsidR="00433C3D" w:rsidRPr="00D2615A">
        <w:rPr>
          <w:lang w:val="en-US"/>
        </w:rPr>
        <w:t>bidirectional</w:t>
      </w:r>
      <w:r w:rsidR="00433C3D" w:rsidRPr="00D2615A">
        <w:t xml:space="preserve">) </w:t>
      </w:r>
      <w:r w:rsidR="00433C3D" w:rsidRPr="00D2615A">
        <w:rPr>
          <w:lang w:val="en-US"/>
        </w:rPr>
        <w:t>LSTM</w:t>
      </w:r>
      <w:r w:rsidR="00643D1B">
        <w:t>-сети</w:t>
      </w:r>
      <w:r w:rsidR="00BC4E63" w:rsidRPr="00BC4E63">
        <w:t xml:space="preserve"> (</w:t>
      </w:r>
      <w:r w:rsidR="00BC4E63" w:rsidRPr="00F8342F">
        <w:rPr>
          <w:lang w:val="en-US"/>
        </w:rPr>
        <w:t>S</w:t>
      </w:r>
      <w:r w:rsidR="00BC4E63" w:rsidRPr="00BC4E63">
        <w:t xml:space="preserve">. </w:t>
      </w:r>
      <w:r w:rsidR="00BC4E63" w:rsidRPr="00F8342F">
        <w:rPr>
          <w:lang w:val="en-US"/>
        </w:rPr>
        <w:t>Hochreiter</w:t>
      </w:r>
      <w:r w:rsidR="00643D1B">
        <w:t>,</w:t>
      </w:r>
      <w:r w:rsidR="00BC4E63" w:rsidRPr="00BC4E63">
        <w:t xml:space="preserve"> </w:t>
      </w:r>
      <w:r w:rsidR="00BC4E63" w:rsidRPr="00F8342F">
        <w:rPr>
          <w:lang w:val="en-US"/>
        </w:rPr>
        <w:t>J</w:t>
      </w:r>
      <w:r w:rsidR="00BC4E63" w:rsidRPr="00BC4E63">
        <w:t xml:space="preserve">. </w:t>
      </w:r>
      <w:r w:rsidR="00BC4E63" w:rsidRPr="00F8342F">
        <w:rPr>
          <w:lang w:val="en-US"/>
        </w:rPr>
        <w:t>Schmidhuber</w:t>
      </w:r>
      <w:r w:rsidR="00BC4E63" w:rsidRPr="00BC4E63">
        <w:t>) [9]</w:t>
      </w:r>
      <w:r w:rsidR="00433C3D" w:rsidRPr="00D2615A">
        <w:t xml:space="preserve"> с двумя скрытыми слоями</w:t>
      </w:r>
      <w:r w:rsidR="00643D1B" w:rsidRPr="00643D1B">
        <w:t xml:space="preserve"> </w:t>
      </w:r>
      <w:r w:rsidR="00643D1B">
        <w:rPr>
          <w:lang w:val="en-US"/>
        </w:rPr>
        <w:t>LSTM</w:t>
      </w:r>
      <w:r w:rsidR="00643D1B" w:rsidRPr="00643D1B">
        <w:t xml:space="preserve"> (</w:t>
      </w:r>
      <w:r w:rsidR="00643D1B">
        <w:rPr>
          <w:lang w:val="en-US"/>
        </w:rPr>
        <w:t>long</w:t>
      </w:r>
      <w:r w:rsidR="00643D1B" w:rsidRPr="00643D1B">
        <w:t xml:space="preserve"> </w:t>
      </w:r>
      <w:r w:rsidR="00643D1B">
        <w:rPr>
          <w:lang w:val="en-US"/>
        </w:rPr>
        <w:t>short</w:t>
      </w:r>
      <w:r w:rsidR="00643D1B" w:rsidRPr="00643D1B">
        <w:t>-</w:t>
      </w:r>
      <w:r w:rsidR="00643D1B">
        <w:rPr>
          <w:lang w:val="en-US"/>
        </w:rPr>
        <w:t>term</w:t>
      </w:r>
      <w:r w:rsidR="00643D1B" w:rsidRPr="00643D1B">
        <w:t xml:space="preserve"> </w:t>
      </w:r>
      <w:r w:rsidR="00643D1B">
        <w:rPr>
          <w:lang w:val="en-US"/>
        </w:rPr>
        <w:t>memory</w:t>
      </w:r>
      <w:r w:rsidR="00643D1B" w:rsidRPr="00643D1B">
        <w:t xml:space="preserve"> </w:t>
      </w:r>
      <w:r w:rsidR="00643D1B">
        <w:t>–</w:t>
      </w:r>
      <w:r w:rsidR="00643D1B" w:rsidRPr="00643D1B">
        <w:t xml:space="preserve"> </w:t>
      </w:r>
      <w:r w:rsidR="00643D1B">
        <w:t>долгая краткосрочная память</w:t>
      </w:r>
      <w:r w:rsidR="00643D1B" w:rsidRPr="00643D1B">
        <w:t>)</w:t>
      </w:r>
      <w:r w:rsidR="00433C3D" w:rsidRPr="00D2615A">
        <w:t>, содержащими по 256 нейрон</w:t>
      </w:r>
      <w:r w:rsidR="00296388">
        <w:t>а</w:t>
      </w:r>
      <w:r w:rsidR="00433C3D" w:rsidRPr="00D2615A">
        <w:t xml:space="preserve"> в каждом</w:t>
      </w:r>
      <w:r w:rsidR="00F45F1B" w:rsidRPr="00D2615A">
        <w:t>,</w:t>
      </w:r>
      <w:r w:rsidR="00433C3D" w:rsidRPr="00D2615A">
        <w:t xml:space="preserve"> </w:t>
      </w:r>
      <w:r w:rsidR="00F45F1B" w:rsidRPr="00D2615A">
        <w:t>в</w:t>
      </w:r>
      <w:r w:rsidR="00433C3D" w:rsidRPr="00D2615A">
        <w:t xml:space="preserve">ыходы </w:t>
      </w:r>
      <w:r w:rsidR="00F45F1B" w:rsidRPr="00D2615A">
        <w:t xml:space="preserve">которых </w:t>
      </w:r>
      <w:r w:rsidR="00433C3D" w:rsidRPr="00D2615A">
        <w:t xml:space="preserve">объединяются с помощью упомянутого слоя </w:t>
      </w:r>
      <w:r w:rsidR="004215CD">
        <w:t>«</w:t>
      </w:r>
      <w:r w:rsidR="00433C3D" w:rsidRPr="00D2615A">
        <w:rPr>
          <w:lang w:val="en-US"/>
        </w:rPr>
        <w:t>concat</w:t>
      </w:r>
      <w:r w:rsidR="00433C3D" w:rsidRPr="00D2615A">
        <w:t>-</w:t>
      </w:r>
      <w:r w:rsidR="00433C3D" w:rsidRPr="00D2615A">
        <w:rPr>
          <w:lang w:val="en-US"/>
        </w:rPr>
        <w:t>pooling</w:t>
      </w:r>
      <w:r w:rsidR="004215CD">
        <w:t>»</w:t>
      </w:r>
      <w:r w:rsidR="00433C3D" w:rsidRPr="00D2615A">
        <w:t>.</w:t>
      </w:r>
      <w:r w:rsidR="00DB26E8">
        <w:t xml:space="preserve"> Выходным слоем будет являться полносвязный слой с числом нейронов равных количеству классов, где в качестве функции активации будет функция сигмоиды</w:t>
      </w:r>
      <w:r w:rsidR="00C21136" w:rsidRPr="00C21136">
        <w:t xml:space="preserve"> </w:t>
      </w:r>
      <w:r w:rsidR="00676D0C" w:rsidRPr="00676D0C">
        <w:t>[3; 207-208,</w:t>
      </w:r>
      <w:r w:rsidR="00066E87" w:rsidRPr="00066E87">
        <w:t xml:space="preserve"> 367-430]</w:t>
      </w:r>
      <w:r w:rsidR="00DB26E8">
        <w:t>.</w:t>
      </w:r>
      <w:r w:rsidR="00515988">
        <w:t xml:space="preserve"> </w:t>
      </w:r>
      <w:r w:rsidR="00515988" w:rsidRPr="00515988">
        <w:t xml:space="preserve">В дальнейшем тексте, для удобства, мы будем использовать обозначения </w:t>
      </w:r>
      <w:r w:rsidR="00515988">
        <w:t>«</w:t>
      </w:r>
      <w:r w:rsidR="00515988" w:rsidRPr="00515988">
        <w:t>lstm</w:t>
      </w:r>
      <w:r w:rsidR="00515988">
        <w:t>»</w:t>
      </w:r>
      <w:r w:rsidR="00515988" w:rsidRPr="00515988">
        <w:t xml:space="preserve"> и </w:t>
      </w:r>
      <w:r w:rsidR="00515988">
        <w:t>«</w:t>
      </w:r>
      <w:r w:rsidR="00515988" w:rsidRPr="00515988">
        <w:t>lstm_bidir</w:t>
      </w:r>
      <w:r w:rsidR="00515988">
        <w:t>»</w:t>
      </w:r>
      <w:r w:rsidR="00515988" w:rsidRPr="00515988">
        <w:t xml:space="preserve"> для однонаправленных и двунаправленных LSTM-сетей соответственно.</w:t>
      </w:r>
    </w:p>
    <w:p w14:paraId="2F720C5E" w14:textId="19442932" w:rsidR="00F14446" w:rsidRPr="00D2615A" w:rsidRDefault="00DB26E8" w:rsidP="00A0094E">
      <w:pPr>
        <w:spacing w:line="360" w:lineRule="auto"/>
        <w:ind w:firstLine="709"/>
      </w:pPr>
      <w:r>
        <w:lastRenderedPageBreak/>
        <w:t>Функцией</w:t>
      </w:r>
      <w:r w:rsidR="001134F1" w:rsidRPr="00D2615A">
        <w:t xml:space="preserve"> потерь была выбрана бинарная </w:t>
      </w:r>
      <w:r>
        <w:t>перекрестная энтропия</w:t>
      </w:r>
      <w:r w:rsidR="001134F1" w:rsidRPr="00D2615A">
        <w:t xml:space="preserve"> (</w:t>
      </w:r>
      <w:r w:rsidR="00296388">
        <w:rPr>
          <w:lang w:val="en-US"/>
        </w:rPr>
        <w:t>b</w:t>
      </w:r>
      <w:r w:rsidR="001134F1" w:rsidRPr="00D2615A">
        <w:rPr>
          <w:lang w:val="en-US"/>
        </w:rPr>
        <w:t>inary</w:t>
      </w:r>
      <w:r w:rsidR="00296388">
        <w:t xml:space="preserve"> с</w:t>
      </w:r>
      <w:r w:rsidR="001134F1" w:rsidRPr="00D2615A">
        <w:rPr>
          <w:lang w:val="en-US"/>
        </w:rPr>
        <w:t>ross</w:t>
      </w:r>
      <w:r w:rsidR="00296388">
        <w:t>-</w:t>
      </w:r>
      <w:r w:rsidR="00296388">
        <w:rPr>
          <w:lang w:val="en-US"/>
        </w:rPr>
        <w:t>e</w:t>
      </w:r>
      <w:r w:rsidR="001134F1" w:rsidRPr="00D2615A">
        <w:rPr>
          <w:lang w:val="en-US"/>
        </w:rPr>
        <w:t>ntropy</w:t>
      </w:r>
      <w:r w:rsidR="001134F1" w:rsidRPr="00D2615A">
        <w:t xml:space="preserve">), которая может быть применена в задачах </w:t>
      </w:r>
      <w:r>
        <w:t>многозначной</w:t>
      </w:r>
      <w:r w:rsidR="001134F1" w:rsidRPr="00D2615A">
        <w:t xml:space="preserve"> классификации</w:t>
      </w:r>
      <w:r w:rsidR="00D65DEB" w:rsidRPr="00D65DEB">
        <w:t xml:space="preserve"> [3; </w:t>
      </w:r>
      <w:r w:rsidR="00D15104" w:rsidRPr="00D15104">
        <w:t>367-430, 679-731</w:t>
      </w:r>
      <w:r w:rsidR="00D65DEB" w:rsidRPr="00D65DEB">
        <w:t>]</w:t>
      </w:r>
      <w:r w:rsidR="001134F1" w:rsidRPr="00D2615A">
        <w:t xml:space="preserve">. Во время обучения модели мы используем метод управления скоростью обучения </w:t>
      </w:r>
      <w:r w:rsidR="004215CD">
        <w:t>«</w:t>
      </w:r>
      <w:r w:rsidR="001134F1" w:rsidRPr="00D2615A">
        <w:t>1-</w:t>
      </w:r>
      <w:r w:rsidR="001134F1" w:rsidRPr="00D2615A">
        <w:rPr>
          <w:lang w:val="en-US"/>
        </w:rPr>
        <w:t>cycle</w:t>
      </w:r>
      <w:r w:rsidR="004215CD">
        <w:t>»</w:t>
      </w:r>
      <w:r w:rsidR="001134F1" w:rsidRPr="00D2615A">
        <w:t xml:space="preserve"> </w:t>
      </w:r>
      <w:r w:rsidR="004D450A" w:rsidRPr="00D2615A">
        <w:t>[</w:t>
      </w:r>
      <w:r>
        <w:t>2</w:t>
      </w:r>
      <w:r w:rsidR="00650263" w:rsidRPr="00650263">
        <w:t>; 44</w:t>
      </w:r>
      <w:r w:rsidR="00135505" w:rsidRPr="00135505">
        <w:t>7</w:t>
      </w:r>
      <w:r w:rsidR="00650263" w:rsidRPr="00650263">
        <w:t>-4</w:t>
      </w:r>
      <w:r w:rsidR="00135505" w:rsidRPr="00135505">
        <w:t>65</w:t>
      </w:r>
      <w:r w:rsidR="004D450A" w:rsidRPr="00D2615A">
        <w:t xml:space="preserve">] </w:t>
      </w:r>
      <w:r w:rsidR="001134F1" w:rsidRPr="00D2615A">
        <w:t xml:space="preserve">и оптимизатор </w:t>
      </w:r>
      <w:r w:rsidR="001134F1" w:rsidRPr="00D2615A">
        <w:rPr>
          <w:lang w:val="en-US"/>
        </w:rPr>
        <w:t>AdamW</w:t>
      </w:r>
      <w:r w:rsidR="005263DE" w:rsidRPr="005263DE">
        <w:t xml:space="preserve"> [</w:t>
      </w:r>
      <w:r w:rsidRPr="00DB26E8">
        <w:t xml:space="preserve">16, </w:t>
      </w:r>
      <w:r w:rsidR="005263DE" w:rsidRPr="005263DE">
        <w:t>1</w:t>
      </w:r>
      <w:r w:rsidR="0015256D">
        <w:t>7</w:t>
      </w:r>
      <w:r w:rsidR="005263DE" w:rsidRPr="005263DE">
        <w:t>]</w:t>
      </w:r>
      <w:r w:rsidR="001134F1" w:rsidRPr="00D2615A">
        <w:t xml:space="preserve">. </w:t>
      </w:r>
    </w:p>
    <w:p w14:paraId="2338BE17" w14:textId="137F53FD" w:rsidR="00871EB7" w:rsidRDefault="00E513F8" w:rsidP="00A0094E">
      <w:pPr>
        <w:spacing w:line="360" w:lineRule="auto"/>
        <w:ind w:firstLine="709"/>
      </w:pPr>
      <w:r w:rsidRPr="00E513F8">
        <w:t xml:space="preserve">При </w:t>
      </w:r>
      <w:r>
        <w:t>реализации</w:t>
      </w:r>
      <w:r w:rsidRPr="00E513F8">
        <w:t xml:space="preserve"> подхода трансферного обучения мы применяем метод тонкой настройки (finetuning). Этот подход включает в себя использование предварительно обученной модели</w:t>
      </w:r>
      <w:r w:rsidR="00EF44DF">
        <w:t xml:space="preserve"> </w:t>
      </w:r>
      <w:r w:rsidR="00EF44DF" w:rsidRPr="00EF44DF">
        <w:t>(</w:t>
      </w:r>
      <w:r w:rsidR="00EF44DF">
        <w:rPr>
          <w:lang w:val="en-US"/>
        </w:rPr>
        <w:t>pretrained</w:t>
      </w:r>
      <w:r w:rsidR="00EF44DF" w:rsidRPr="00EF44DF">
        <w:t xml:space="preserve"> </w:t>
      </w:r>
      <w:r w:rsidR="00EF44DF">
        <w:rPr>
          <w:lang w:val="en-US"/>
        </w:rPr>
        <w:t>model</w:t>
      </w:r>
      <w:r w:rsidR="00EF44DF" w:rsidRPr="00EF44DF">
        <w:t>)</w:t>
      </w:r>
      <w:r w:rsidRPr="00E513F8">
        <w:t>, после чего мы либо удаляем, либо переобучаем последние слои модели. Таким образом, мы стараемся усилить внимание модели к деталям новых данных, на которых она будет обучаться.</w:t>
      </w:r>
      <w:r>
        <w:t xml:space="preserve"> Мы и</w:t>
      </w:r>
      <w:r w:rsidR="00FE4E8D" w:rsidRPr="00D2615A">
        <w:t>спользуем постепенное размораживание</w:t>
      </w:r>
      <w:r w:rsidR="0045609A" w:rsidRPr="00D2615A">
        <w:t xml:space="preserve"> и </w:t>
      </w:r>
      <w:r w:rsidR="00B12320">
        <w:t>дифференцированное обучение</w:t>
      </w:r>
      <w:r w:rsidR="00F30B48">
        <w:t xml:space="preserve"> </w:t>
      </w:r>
      <w:r w:rsidR="00B12320">
        <w:t>(</w:t>
      </w:r>
      <w:r w:rsidR="00B12320">
        <w:rPr>
          <w:lang w:val="en-US"/>
        </w:rPr>
        <w:t>differential</w:t>
      </w:r>
      <w:r w:rsidR="00B12320" w:rsidRPr="00C56F5B">
        <w:t xml:space="preserve"> </w:t>
      </w:r>
      <w:r w:rsidR="00B12320">
        <w:rPr>
          <w:lang w:val="en-US"/>
        </w:rPr>
        <w:t>learning</w:t>
      </w:r>
      <w:r w:rsidR="00B12320">
        <w:t xml:space="preserve">) </w:t>
      </w:r>
      <w:r w:rsidR="004D075D" w:rsidRPr="004D075D">
        <w:t>[1; 1521]</w:t>
      </w:r>
      <w:r w:rsidR="00D2615A" w:rsidRPr="00D2615A">
        <w:t>.</w:t>
      </w:r>
      <w:r w:rsidR="00871EB7" w:rsidRPr="00871EB7">
        <w:t xml:space="preserve"> </w:t>
      </w:r>
    </w:p>
    <w:p w14:paraId="3D9A04D1" w14:textId="2798A2BB" w:rsidR="001134F1" w:rsidRPr="00871EB7" w:rsidRDefault="00871EB7" w:rsidP="00A0094E">
      <w:pPr>
        <w:spacing w:line="360" w:lineRule="auto"/>
        <w:ind w:firstLine="709"/>
      </w:pPr>
      <w:r w:rsidRPr="00871EB7">
        <w:t>Для разработки программной части нашего исследования мы используем язык программирования Python</w:t>
      </w:r>
      <w:r w:rsidR="00285AA1" w:rsidRPr="00285AA1">
        <w:t xml:space="preserve"> [21]</w:t>
      </w:r>
      <w:r w:rsidRPr="00871EB7">
        <w:t xml:space="preserve"> и ключевые библиотеки в области машинного обучени</w:t>
      </w:r>
      <w:r w:rsidR="00354448">
        <w:t>я</w:t>
      </w:r>
      <w:r w:rsidR="00354448" w:rsidRPr="00354448">
        <w:t xml:space="preserve">: </w:t>
      </w:r>
      <w:r>
        <w:rPr>
          <w:lang w:val="en-US"/>
        </w:rPr>
        <w:t>S</w:t>
      </w:r>
      <w:r w:rsidRPr="00871EB7">
        <w:t>cikit-</w:t>
      </w:r>
      <w:r>
        <w:rPr>
          <w:lang w:val="en-US"/>
        </w:rPr>
        <w:t>l</w:t>
      </w:r>
      <w:r w:rsidRPr="00871EB7">
        <w:t>earn [14] и Keras [16].</w:t>
      </w:r>
    </w:p>
    <w:p w14:paraId="1B3992E8" w14:textId="05A7687F" w:rsidR="00982644" w:rsidRPr="004244FB" w:rsidRDefault="00F72939" w:rsidP="001379EF">
      <w:pPr>
        <w:pStyle w:val="10"/>
        <w:numPr>
          <w:ilvl w:val="0"/>
          <w:numId w:val="24"/>
        </w:numPr>
        <w:ind w:left="0" w:firstLine="0"/>
      </w:pPr>
      <w:bookmarkStart w:id="17" w:name="_Toc137225187"/>
      <w:bookmarkStart w:id="18" w:name="_Toc138087799"/>
      <w:r>
        <w:lastRenderedPageBreak/>
        <w:t xml:space="preserve">Сравнительный анализ </w:t>
      </w:r>
      <w:r w:rsidR="00EA0A53">
        <w:t>моделей</w:t>
      </w:r>
      <w:bookmarkEnd w:id="17"/>
      <w:bookmarkEnd w:id="18"/>
    </w:p>
    <w:p w14:paraId="16F9F461" w14:textId="054E8350" w:rsidR="009960FF" w:rsidRDefault="00982644" w:rsidP="009960FF">
      <w:pPr>
        <w:pStyle w:val="2"/>
        <w:numPr>
          <w:ilvl w:val="1"/>
          <w:numId w:val="27"/>
        </w:numPr>
        <w:ind w:left="0" w:firstLine="0"/>
      </w:pPr>
      <w:bookmarkStart w:id="19" w:name="_Toc137225188"/>
      <w:bookmarkStart w:id="20" w:name="_Toc138087800"/>
      <w:r w:rsidRPr="00D2615A">
        <w:t>Задачи и метрики</w:t>
      </w:r>
      <w:bookmarkEnd w:id="19"/>
      <w:bookmarkEnd w:id="20"/>
    </w:p>
    <w:p w14:paraId="4DEA71F2" w14:textId="64978EA4" w:rsidR="00FD10B0" w:rsidRDefault="00E763FC" w:rsidP="006B236B">
      <w:pPr>
        <w:spacing w:line="360" w:lineRule="auto"/>
        <w:ind w:firstLine="709"/>
      </w:pPr>
      <w:r>
        <w:t xml:space="preserve">Для достижения поставленных целей </w:t>
      </w:r>
      <w:r w:rsidR="00FD10B0">
        <w:t xml:space="preserve">данного исследования </w:t>
      </w:r>
      <w:r>
        <w:t>нам необходимо провести 3 серии экспериментов</w:t>
      </w:r>
      <w:r w:rsidR="00FD10B0" w:rsidRPr="00FD10B0">
        <w:t xml:space="preserve">: </w:t>
      </w:r>
    </w:p>
    <w:p w14:paraId="4F871DF0" w14:textId="661BD40C" w:rsidR="00FD10B0" w:rsidRPr="00907B7D" w:rsidRDefault="00907B7D" w:rsidP="003B5B92">
      <w:pPr>
        <w:pStyle w:val="aff4"/>
        <w:numPr>
          <w:ilvl w:val="0"/>
          <w:numId w:val="34"/>
        </w:numPr>
        <w:spacing w:line="360" w:lineRule="auto"/>
        <w:ind w:left="1066" w:hanging="357"/>
      </w:pPr>
      <w:r>
        <w:t xml:space="preserve">Первая серия содержит в себе эксперименты по работе моделей на наборе данных </w:t>
      </w:r>
      <w:r>
        <w:rPr>
          <w:lang w:val="en-US"/>
        </w:rPr>
        <w:t>PTB</w:t>
      </w:r>
      <w:r w:rsidRPr="00907B7D">
        <w:t>-</w:t>
      </w:r>
      <w:r>
        <w:rPr>
          <w:lang w:val="en-US"/>
        </w:rPr>
        <w:t>XL</w:t>
      </w:r>
      <w:r w:rsidRPr="00907B7D">
        <w:t>.</w:t>
      </w:r>
      <w:r>
        <w:t xml:space="preserve"> </w:t>
      </w:r>
    </w:p>
    <w:p w14:paraId="7817CEAD" w14:textId="0BC153C4" w:rsidR="00907B7D" w:rsidRPr="00907B7D" w:rsidRDefault="00907B7D" w:rsidP="00907B7D">
      <w:pPr>
        <w:pStyle w:val="aff4"/>
        <w:numPr>
          <w:ilvl w:val="0"/>
          <w:numId w:val="34"/>
        </w:numPr>
        <w:spacing w:line="360" w:lineRule="auto"/>
        <w:ind w:left="1066" w:hanging="357"/>
      </w:pPr>
      <w:r>
        <w:t xml:space="preserve">Вторая серия содержит в себе эксперименты по работе моделей на наборе данных </w:t>
      </w:r>
      <w:r>
        <w:rPr>
          <w:lang w:val="en-US"/>
        </w:rPr>
        <w:t>ICBEB</w:t>
      </w:r>
      <w:r w:rsidRPr="00907B7D">
        <w:t>2018.</w:t>
      </w:r>
      <w:r>
        <w:t xml:space="preserve"> </w:t>
      </w:r>
    </w:p>
    <w:p w14:paraId="5A38C931" w14:textId="55758B44" w:rsidR="003B5B92" w:rsidRPr="00907B7D" w:rsidRDefault="00907B7D" w:rsidP="003B5B92">
      <w:pPr>
        <w:pStyle w:val="aff4"/>
        <w:numPr>
          <w:ilvl w:val="0"/>
          <w:numId w:val="34"/>
        </w:numPr>
        <w:spacing w:line="360" w:lineRule="auto"/>
        <w:ind w:left="1066" w:hanging="357"/>
      </w:pPr>
      <w:r>
        <w:t xml:space="preserve">Третья серия содержит в себе применение </w:t>
      </w:r>
      <w:r w:rsidR="00FD10B0" w:rsidRPr="00907B7D">
        <w:t>трансферного обучения</w:t>
      </w:r>
      <w:r w:rsidR="00581149">
        <w:t xml:space="preserve"> с использованием обоих наборов данных</w:t>
      </w:r>
      <w:r w:rsidR="00FD10B0" w:rsidRPr="00907B7D">
        <w:t>.</w:t>
      </w:r>
    </w:p>
    <w:p w14:paraId="132EAC7B" w14:textId="1981C923" w:rsidR="0044688D" w:rsidRDefault="001948FC" w:rsidP="00581149">
      <w:pPr>
        <w:spacing w:line="360" w:lineRule="auto"/>
        <w:ind w:firstLine="709"/>
      </w:pPr>
      <w:r>
        <w:t>В рамках каждо</w:t>
      </w:r>
      <w:r w:rsidR="00581149">
        <w:t xml:space="preserve">го эксперимента </w:t>
      </w:r>
      <w:r>
        <w:t>будут выполнены</w:t>
      </w:r>
      <w:r w:rsidR="00B7194B">
        <w:t xml:space="preserve"> </w:t>
      </w:r>
      <w:r w:rsidR="005B22FF">
        <w:t>следующие действия</w:t>
      </w:r>
      <w:r w:rsidR="0044688D" w:rsidRPr="0044688D">
        <w:t>:</w:t>
      </w:r>
    </w:p>
    <w:p w14:paraId="56C357A0" w14:textId="247D8474" w:rsidR="0044688D" w:rsidRDefault="0044688D" w:rsidP="0044688D">
      <w:pPr>
        <w:pStyle w:val="aff4"/>
        <w:numPr>
          <w:ilvl w:val="0"/>
          <w:numId w:val="35"/>
        </w:numPr>
        <w:spacing w:line="360" w:lineRule="auto"/>
        <w:ind w:left="1066" w:hanging="357"/>
      </w:pPr>
      <w:r>
        <w:t>Загрузк</w:t>
      </w:r>
      <w:r w:rsidR="00981A5A">
        <w:t>а</w:t>
      </w:r>
      <w:r>
        <w:t xml:space="preserve"> данных с указанием категории (например, </w:t>
      </w:r>
      <w:r>
        <w:rPr>
          <w:lang w:val="en-US"/>
        </w:rPr>
        <w:t>diag</w:t>
      </w:r>
      <w:r>
        <w:t>)</w:t>
      </w:r>
      <w:r w:rsidRPr="0044688D">
        <w:t>.</w:t>
      </w:r>
    </w:p>
    <w:p w14:paraId="28661F20" w14:textId="77777777" w:rsidR="0044688D" w:rsidRDefault="0044688D" w:rsidP="0044688D">
      <w:pPr>
        <w:pStyle w:val="aff4"/>
        <w:numPr>
          <w:ilvl w:val="0"/>
          <w:numId w:val="35"/>
        </w:numPr>
        <w:spacing w:line="360" w:lineRule="auto"/>
        <w:ind w:left="1066" w:hanging="357"/>
      </w:pPr>
      <w:r>
        <w:t>О</w:t>
      </w:r>
      <w:r w:rsidR="003B5B92">
        <w:t>бучение модели</w:t>
      </w:r>
      <w:r>
        <w:t xml:space="preserve"> (например, </w:t>
      </w:r>
      <w:r>
        <w:rPr>
          <w:lang w:val="en-US"/>
        </w:rPr>
        <w:t>lstm</w:t>
      </w:r>
      <w:r>
        <w:t>)</w:t>
      </w:r>
      <w:r w:rsidR="003B5B92">
        <w:t xml:space="preserve"> </w:t>
      </w:r>
      <w:r>
        <w:t>на тренировочном наборе данных</w:t>
      </w:r>
      <w:r w:rsidR="003B5B92">
        <w:t>.</w:t>
      </w:r>
    </w:p>
    <w:p w14:paraId="4BE35CBD" w14:textId="6611B236" w:rsidR="0044688D" w:rsidRDefault="0044688D" w:rsidP="0044688D">
      <w:pPr>
        <w:pStyle w:val="aff4"/>
        <w:numPr>
          <w:ilvl w:val="0"/>
          <w:numId w:val="35"/>
        </w:numPr>
        <w:spacing w:line="360" w:lineRule="auto"/>
        <w:ind w:left="1066" w:hanging="357"/>
      </w:pPr>
      <w:r>
        <w:t>Оценк</w:t>
      </w:r>
      <w:r w:rsidR="00981A5A">
        <w:t xml:space="preserve">а </w:t>
      </w:r>
      <w:r>
        <w:t>качества работы модели на тестовых данных.</w:t>
      </w:r>
    </w:p>
    <w:p w14:paraId="3BFE6030" w14:textId="37D70D58" w:rsidR="00FD10B0" w:rsidRPr="005B22FF" w:rsidRDefault="00E763FC" w:rsidP="00CE65E7">
      <w:pPr>
        <w:spacing w:line="360" w:lineRule="auto"/>
        <w:ind w:firstLine="709"/>
      </w:pPr>
      <w:r>
        <w:t xml:space="preserve">Сравнительный анализ моделей </w:t>
      </w:r>
      <w:r w:rsidR="00B7194B">
        <w:rPr>
          <w:lang w:val="en-US"/>
        </w:rPr>
        <w:t>lstm</w:t>
      </w:r>
      <w:r w:rsidR="00B7194B" w:rsidRPr="00B7194B">
        <w:t xml:space="preserve"> </w:t>
      </w:r>
      <w:r w:rsidR="00B7194B">
        <w:t xml:space="preserve">и </w:t>
      </w:r>
      <w:r w:rsidR="00B7194B">
        <w:rPr>
          <w:lang w:val="en-US"/>
        </w:rPr>
        <w:t>lstm</w:t>
      </w:r>
      <w:r w:rsidR="00B7194B" w:rsidRPr="00B7194B">
        <w:t>_</w:t>
      </w:r>
      <w:r w:rsidR="00B7194B">
        <w:rPr>
          <w:lang w:val="en-US"/>
        </w:rPr>
        <w:t>bidir</w:t>
      </w:r>
      <w:r w:rsidR="00B7194B" w:rsidRPr="00B7194B">
        <w:t xml:space="preserve"> </w:t>
      </w:r>
      <w:r>
        <w:t>будет выполнен внутри каждой серии</w:t>
      </w:r>
      <w:r w:rsidR="00FD10B0">
        <w:t>, а после мы сможем сделать выводы и дать общую оценку качества</w:t>
      </w:r>
      <w:r w:rsidR="00B7194B" w:rsidRPr="00B7194B">
        <w:t xml:space="preserve"> </w:t>
      </w:r>
      <w:r w:rsidR="00B7194B">
        <w:t>их</w:t>
      </w:r>
      <w:r w:rsidR="00FD10B0">
        <w:t xml:space="preserve"> работы, основываясь на результатах всех экспериментов данного исследования.</w:t>
      </w:r>
      <w:r w:rsidR="005B22FF">
        <w:t xml:space="preserve"> </w:t>
      </w:r>
      <w:r w:rsidR="00FD10B0">
        <w:t>Далее приводятся задачи и подсчет количества экспериментов</w:t>
      </w:r>
      <w:r w:rsidR="003B5B92">
        <w:t xml:space="preserve"> внутри каждой серии</w:t>
      </w:r>
      <w:r w:rsidR="005B22FF" w:rsidRPr="005B22FF">
        <w:t>:</w:t>
      </w:r>
    </w:p>
    <w:p w14:paraId="440C49DE" w14:textId="0B7DA2A9" w:rsidR="004C54F3" w:rsidRDefault="004C54F3" w:rsidP="00C93D23">
      <w:pPr>
        <w:pStyle w:val="aff4"/>
        <w:numPr>
          <w:ilvl w:val="0"/>
          <w:numId w:val="10"/>
        </w:numPr>
        <w:spacing w:line="360" w:lineRule="auto"/>
        <w:ind w:left="1066" w:hanging="357"/>
      </w:pPr>
      <w:r>
        <w:t xml:space="preserve">Провести загрузку наборов данных </w:t>
      </w:r>
      <w:r>
        <w:rPr>
          <w:lang w:val="en-US"/>
        </w:rPr>
        <w:t>PTB</w:t>
      </w:r>
      <w:r w:rsidRPr="004C54F3">
        <w:t>-</w:t>
      </w:r>
      <w:r>
        <w:rPr>
          <w:lang w:val="en-US"/>
        </w:rPr>
        <w:t>XL</w:t>
      </w:r>
      <w:r w:rsidRPr="004C54F3">
        <w:t xml:space="preserve"> </w:t>
      </w:r>
      <w:r>
        <w:t xml:space="preserve">и </w:t>
      </w:r>
      <w:r>
        <w:rPr>
          <w:lang w:val="en-US"/>
        </w:rPr>
        <w:t>ICBEB</w:t>
      </w:r>
      <w:r w:rsidRPr="004C54F3">
        <w:t xml:space="preserve">2018 </w:t>
      </w:r>
      <w:r>
        <w:t xml:space="preserve">и подготовить их для обучения моделей. Для загрузки используются </w:t>
      </w:r>
      <w:r w:rsidR="005A3F18">
        <w:t xml:space="preserve">материалы статьи </w:t>
      </w:r>
      <w:r w:rsidR="005A3F18" w:rsidRPr="00FD10B0">
        <w:t xml:space="preserve">[1] </w:t>
      </w:r>
      <w:r w:rsidR="005A3F18">
        <w:t xml:space="preserve">и ресурсы </w:t>
      </w:r>
      <w:r w:rsidR="005A3F18" w:rsidRPr="00FD10B0">
        <w:t xml:space="preserve">[11] </w:t>
      </w:r>
      <w:r w:rsidR="005A3F18">
        <w:t>и</w:t>
      </w:r>
      <w:r w:rsidR="005A3F18" w:rsidRPr="00FD10B0">
        <w:t xml:space="preserve"> [12]</w:t>
      </w:r>
      <w:r w:rsidR="005A3F18">
        <w:t>.</w:t>
      </w:r>
    </w:p>
    <w:p w14:paraId="7B54DC39" w14:textId="3424B5DE" w:rsidR="00C93D23" w:rsidRPr="00E91D8C" w:rsidRDefault="00C93D23" w:rsidP="00C93D23">
      <w:pPr>
        <w:pStyle w:val="aff4"/>
        <w:numPr>
          <w:ilvl w:val="0"/>
          <w:numId w:val="10"/>
        </w:numPr>
        <w:spacing w:line="360" w:lineRule="auto"/>
        <w:ind w:left="1066" w:hanging="357"/>
      </w:pPr>
      <w:r>
        <w:t xml:space="preserve">Используя материалы статьи </w:t>
      </w:r>
      <w:r w:rsidRPr="00052596">
        <w:t>[1]</w:t>
      </w:r>
      <w:r w:rsidR="00A85E41" w:rsidRPr="00A85E41">
        <w:t>,</w:t>
      </w:r>
      <w:r w:rsidRPr="00052596">
        <w:t xml:space="preserve"> </w:t>
      </w:r>
      <w:r>
        <w:t>реализовать архитектуры</w:t>
      </w:r>
      <w:r w:rsidR="001359DB">
        <w:t xml:space="preserve"> однонаправленных и двунаправленных</w:t>
      </w:r>
      <w:r>
        <w:t xml:space="preserve"> </w:t>
      </w:r>
      <w:r w:rsidR="004C54F3">
        <w:rPr>
          <w:lang w:val="en-US"/>
        </w:rPr>
        <w:t>LSTM</w:t>
      </w:r>
      <w:r w:rsidR="004C54F3" w:rsidRPr="004C54F3">
        <w:t>-</w:t>
      </w:r>
      <w:r w:rsidR="004C54F3">
        <w:t>сетей</w:t>
      </w:r>
      <w:r>
        <w:t>.</w:t>
      </w:r>
    </w:p>
    <w:p w14:paraId="7EFBE0E4" w14:textId="535C687A" w:rsidR="003B1897" w:rsidRDefault="009960FF" w:rsidP="003B1897">
      <w:pPr>
        <w:pStyle w:val="aff4"/>
        <w:numPr>
          <w:ilvl w:val="0"/>
          <w:numId w:val="10"/>
        </w:numPr>
        <w:spacing w:line="360" w:lineRule="auto"/>
        <w:ind w:left="1069"/>
      </w:pPr>
      <w:r>
        <w:t xml:space="preserve">Провести обучение моделей </w:t>
      </w:r>
      <w:r>
        <w:rPr>
          <w:lang w:val="en-US"/>
        </w:rPr>
        <w:t>lstm</w:t>
      </w:r>
      <w:r w:rsidRPr="009960FF">
        <w:t xml:space="preserve"> </w:t>
      </w:r>
      <w:r>
        <w:t xml:space="preserve">и </w:t>
      </w:r>
      <w:r>
        <w:rPr>
          <w:lang w:val="en-US"/>
        </w:rPr>
        <w:t>lstm</w:t>
      </w:r>
      <w:r w:rsidRPr="009960FF">
        <w:t>_</w:t>
      </w:r>
      <w:r>
        <w:rPr>
          <w:lang w:val="en-US"/>
        </w:rPr>
        <w:t>bidir</w:t>
      </w:r>
      <w:r w:rsidRPr="009960FF">
        <w:t xml:space="preserve"> </w:t>
      </w:r>
      <w:r>
        <w:t xml:space="preserve">на наборе данных </w:t>
      </w:r>
      <w:r>
        <w:rPr>
          <w:lang w:val="en-US"/>
        </w:rPr>
        <w:t>PTB</w:t>
      </w:r>
      <w:r w:rsidRPr="009960FF">
        <w:t>-</w:t>
      </w:r>
      <w:r>
        <w:rPr>
          <w:lang w:val="en-US"/>
        </w:rPr>
        <w:t>XL</w:t>
      </w:r>
      <w:r w:rsidR="00EA4C78" w:rsidRPr="00EA4C78">
        <w:t xml:space="preserve"> </w:t>
      </w:r>
      <w:r w:rsidR="00EA4C78">
        <w:t xml:space="preserve">и </w:t>
      </w:r>
      <w:r w:rsidR="000C1DB3">
        <w:t>выполнить</w:t>
      </w:r>
      <w:r w:rsidR="00EA4C78">
        <w:t xml:space="preserve"> сравнительный анализ полученных результатов на тестовых данных</w:t>
      </w:r>
      <w:r w:rsidRPr="009960FF">
        <w:t xml:space="preserve">. </w:t>
      </w:r>
      <w:r w:rsidR="00DF5277" w:rsidRPr="00D2615A">
        <w:t xml:space="preserve">В случае </w:t>
      </w:r>
      <w:r w:rsidR="00DF5277" w:rsidRPr="003B1897">
        <w:rPr>
          <w:lang w:val="en-US"/>
        </w:rPr>
        <w:t>PTB</w:t>
      </w:r>
      <w:r w:rsidR="00DF5277" w:rsidRPr="00D2615A">
        <w:t>-</w:t>
      </w:r>
      <w:r w:rsidR="00DF5277" w:rsidRPr="003B1897">
        <w:rPr>
          <w:lang w:val="en-US"/>
        </w:rPr>
        <w:t>XL</w:t>
      </w:r>
      <w:r w:rsidR="00DF5277" w:rsidRPr="00D2615A">
        <w:t xml:space="preserve"> мы имеем 6 категорий (</w:t>
      </w:r>
      <w:r w:rsidR="00DF5277" w:rsidRPr="003B1897">
        <w:rPr>
          <w:lang w:val="en-US"/>
        </w:rPr>
        <w:t>all</w:t>
      </w:r>
      <w:r w:rsidR="00DF5277" w:rsidRPr="00D2615A">
        <w:t xml:space="preserve">, </w:t>
      </w:r>
      <w:r w:rsidR="00DF5277" w:rsidRPr="003B1897">
        <w:rPr>
          <w:lang w:val="en-US"/>
        </w:rPr>
        <w:t>diag</w:t>
      </w:r>
      <w:r w:rsidR="00DF5277" w:rsidRPr="00D2615A">
        <w:t xml:space="preserve">, </w:t>
      </w:r>
      <w:r w:rsidR="00DF5277" w:rsidRPr="003B1897">
        <w:rPr>
          <w:lang w:val="en-US"/>
        </w:rPr>
        <w:t>superdiag</w:t>
      </w:r>
      <w:r w:rsidR="00DF5277" w:rsidRPr="00D2615A">
        <w:t xml:space="preserve">, </w:t>
      </w:r>
      <w:r w:rsidR="00DF5277" w:rsidRPr="003B1897">
        <w:rPr>
          <w:lang w:val="en-US"/>
        </w:rPr>
        <w:t>subdiag</w:t>
      </w:r>
      <w:r w:rsidR="00DF5277" w:rsidRPr="00D2615A">
        <w:t xml:space="preserve">, </w:t>
      </w:r>
      <w:r w:rsidR="00DF5277" w:rsidRPr="003B1897">
        <w:rPr>
          <w:lang w:val="en-US"/>
        </w:rPr>
        <w:t>rhythm</w:t>
      </w:r>
      <w:r w:rsidR="00DF5277" w:rsidRPr="00D2615A">
        <w:t xml:space="preserve">, </w:t>
      </w:r>
      <w:r w:rsidR="00DF5277" w:rsidRPr="003B1897">
        <w:rPr>
          <w:lang w:val="en-US"/>
        </w:rPr>
        <w:t>form</w:t>
      </w:r>
      <w:r w:rsidR="00DF5277" w:rsidRPr="00D2615A">
        <w:t>)</w:t>
      </w:r>
      <w:r w:rsidRPr="009960FF">
        <w:t>.</w:t>
      </w:r>
      <w:r w:rsidR="00DF5277" w:rsidRPr="00D2615A">
        <w:t xml:space="preserve"> Итого, мы должны будем провести для </w:t>
      </w:r>
      <w:r w:rsidR="00DF5277" w:rsidRPr="003B1897">
        <w:rPr>
          <w:lang w:val="en-US"/>
        </w:rPr>
        <w:t>PTB</w:t>
      </w:r>
      <w:r w:rsidR="00DF5277" w:rsidRPr="00D2615A">
        <w:t>-</w:t>
      </w:r>
      <w:r w:rsidR="00DF5277" w:rsidRPr="003B1897">
        <w:rPr>
          <w:lang w:val="en-US"/>
        </w:rPr>
        <w:t>XL</w:t>
      </w:r>
      <w:r w:rsidR="00DF5277" w:rsidRPr="00D2615A">
        <w:t xml:space="preserve"> 12 экспериментов (2 модели и 6 категорий)</w:t>
      </w:r>
      <w:r w:rsidR="00AC387B" w:rsidRPr="00AC387B">
        <w:t>.</w:t>
      </w:r>
    </w:p>
    <w:p w14:paraId="4E5D84E8" w14:textId="114FC1F2" w:rsidR="009960FF" w:rsidRDefault="000C1DB3" w:rsidP="00AC387B">
      <w:pPr>
        <w:pStyle w:val="aff4"/>
        <w:numPr>
          <w:ilvl w:val="0"/>
          <w:numId w:val="10"/>
        </w:numPr>
        <w:spacing w:line="360" w:lineRule="auto"/>
        <w:ind w:left="1069"/>
      </w:pPr>
      <w:r>
        <w:t xml:space="preserve">Провести обучение моделей </w:t>
      </w:r>
      <w:r>
        <w:rPr>
          <w:lang w:val="en-US"/>
        </w:rPr>
        <w:t>lstm</w:t>
      </w:r>
      <w:r w:rsidRPr="009960FF">
        <w:t xml:space="preserve"> </w:t>
      </w:r>
      <w:r>
        <w:t xml:space="preserve">и </w:t>
      </w:r>
      <w:r>
        <w:rPr>
          <w:lang w:val="en-US"/>
        </w:rPr>
        <w:t>lstm</w:t>
      </w:r>
      <w:r w:rsidRPr="009960FF">
        <w:t>_</w:t>
      </w:r>
      <w:r>
        <w:rPr>
          <w:lang w:val="en-US"/>
        </w:rPr>
        <w:t>bidir</w:t>
      </w:r>
      <w:r w:rsidRPr="009960FF">
        <w:t xml:space="preserve"> </w:t>
      </w:r>
      <w:r>
        <w:t xml:space="preserve">на наборе данных </w:t>
      </w:r>
      <w:r w:rsidRPr="003B1897">
        <w:rPr>
          <w:lang w:val="en-US"/>
        </w:rPr>
        <w:t>ICBEB</w:t>
      </w:r>
      <w:r w:rsidRPr="00D2615A">
        <w:t>2018</w:t>
      </w:r>
      <w:r w:rsidRPr="00EA4C78">
        <w:t xml:space="preserve"> </w:t>
      </w:r>
      <w:r>
        <w:t>и выполнить сравнительный анализ полученных результатов на тестовых данных</w:t>
      </w:r>
      <w:r w:rsidRPr="009960FF">
        <w:t xml:space="preserve">. </w:t>
      </w:r>
      <w:r w:rsidR="009960FF">
        <w:t xml:space="preserve">В случае </w:t>
      </w:r>
      <w:r w:rsidR="009960FF" w:rsidRPr="003B1897">
        <w:rPr>
          <w:lang w:val="en-US"/>
        </w:rPr>
        <w:t>ICBEB</w:t>
      </w:r>
      <w:r w:rsidR="009960FF" w:rsidRPr="00D2615A">
        <w:t xml:space="preserve">2018 мы </w:t>
      </w:r>
      <w:r w:rsidR="009960FF">
        <w:t>имеем</w:t>
      </w:r>
      <w:r w:rsidR="009960FF" w:rsidRPr="00D2615A">
        <w:t xml:space="preserve"> 5 категорий (</w:t>
      </w:r>
      <w:r w:rsidR="009960FF" w:rsidRPr="003B1897">
        <w:rPr>
          <w:lang w:val="en-US"/>
        </w:rPr>
        <w:t>all</w:t>
      </w:r>
      <w:r w:rsidR="009960FF" w:rsidRPr="00D2615A">
        <w:t xml:space="preserve">, </w:t>
      </w:r>
      <w:r w:rsidR="009960FF" w:rsidRPr="003B1897">
        <w:rPr>
          <w:lang w:val="en-US"/>
        </w:rPr>
        <w:t>diag</w:t>
      </w:r>
      <w:r w:rsidR="009960FF" w:rsidRPr="00D2615A">
        <w:t xml:space="preserve">, </w:t>
      </w:r>
      <w:r w:rsidR="009960FF" w:rsidRPr="003B1897">
        <w:rPr>
          <w:lang w:val="en-US"/>
        </w:rPr>
        <w:t>superdiag</w:t>
      </w:r>
      <w:r w:rsidR="009960FF" w:rsidRPr="00D2615A">
        <w:t xml:space="preserve">, </w:t>
      </w:r>
      <w:r w:rsidR="009960FF" w:rsidRPr="003B1897">
        <w:rPr>
          <w:lang w:val="en-US"/>
        </w:rPr>
        <w:t>subdiag</w:t>
      </w:r>
      <w:r w:rsidR="009960FF" w:rsidRPr="00D2615A">
        <w:t xml:space="preserve">, </w:t>
      </w:r>
      <w:r w:rsidR="009960FF" w:rsidRPr="003B1897">
        <w:rPr>
          <w:lang w:val="en-US"/>
        </w:rPr>
        <w:t>form</w:t>
      </w:r>
      <w:r w:rsidR="009960FF" w:rsidRPr="00D2615A">
        <w:t>).</w:t>
      </w:r>
      <w:r w:rsidR="009960FF">
        <w:t xml:space="preserve"> </w:t>
      </w:r>
      <w:r w:rsidR="009960FF">
        <w:lastRenderedPageBreak/>
        <w:t xml:space="preserve">Итого, мы должны будем провести для </w:t>
      </w:r>
      <w:r w:rsidR="00AC387B" w:rsidRPr="003B1897">
        <w:rPr>
          <w:lang w:val="en-US"/>
        </w:rPr>
        <w:t>ICBEB</w:t>
      </w:r>
      <w:r w:rsidR="00AC387B" w:rsidRPr="00D2615A">
        <w:t>2018 - 10 экспериментов (2 модели и 5 категорий).</w:t>
      </w:r>
    </w:p>
    <w:p w14:paraId="095A2F1A" w14:textId="714CB44E" w:rsidR="003B1897" w:rsidRDefault="00C93D23" w:rsidP="003B1897">
      <w:pPr>
        <w:pStyle w:val="aff4"/>
        <w:numPr>
          <w:ilvl w:val="0"/>
          <w:numId w:val="10"/>
        </w:numPr>
        <w:spacing w:line="360" w:lineRule="auto"/>
        <w:ind w:left="1069"/>
      </w:pPr>
      <w:r>
        <w:t>Оценить перспективность применения трансферного обучения на малом объеме данных в анализе сигналов ЭКГ. Для этого мы и</w:t>
      </w:r>
      <w:r w:rsidR="00A45CE8" w:rsidRPr="00D2615A">
        <w:t>спольз</w:t>
      </w:r>
      <w:r>
        <w:t>уем</w:t>
      </w:r>
      <w:r w:rsidR="00A45CE8" w:rsidRPr="00D2615A">
        <w:t xml:space="preserve"> </w:t>
      </w:r>
      <w:r>
        <w:t>пред</w:t>
      </w:r>
      <w:r w:rsidR="001649A3" w:rsidRPr="00D2615A">
        <w:t xml:space="preserve">обученную </w:t>
      </w:r>
      <w:r w:rsidR="00C21136">
        <w:t>на</w:t>
      </w:r>
      <w:r w:rsidR="001649A3" w:rsidRPr="00D2615A">
        <w:t xml:space="preserve"> всех </w:t>
      </w:r>
      <w:r w:rsidR="00C21136">
        <w:t>расшифровках ЭКГ</w:t>
      </w:r>
      <w:r w:rsidR="008D3EEE">
        <w:t xml:space="preserve"> (категория </w:t>
      </w:r>
      <w:r w:rsidR="008D3EEE">
        <w:rPr>
          <w:lang w:val="en-US"/>
        </w:rPr>
        <w:t>all</w:t>
      </w:r>
      <w:r w:rsidR="008D3EEE">
        <w:t>)</w:t>
      </w:r>
      <w:r w:rsidR="00C21136">
        <w:t xml:space="preserve"> набора </w:t>
      </w:r>
      <w:r w:rsidR="001649A3" w:rsidRPr="00D2615A">
        <w:t xml:space="preserve">данных </w:t>
      </w:r>
      <w:r w:rsidR="001649A3" w:rsidRPr="003B1897">
        <w:rPr>
          <w:lang w:val="en-US"/>
        </w:rPr>
        <w:t>PTB</w:t>
      </w:r>
      <w:r w:rsidR="001649A3" w:rsidRPr="00D2615A">
        <w:t>-</w:t>
      </w:r>
      <w:r w:rsidR="001649A3" w:rsidRPr="003B1897">
        <w:rPr>
          <w:lang w:val="en-US"/>
        </w:rPr>
        <w:t>XL</w:t>
      </w:r>
      <w:r>
        <w:t xml:space="preserve"> модель</w:t>
      </w:r>
      <w:r w:rsidR="00C21136">
        <w:t xml:space="preserve">, а в качестве дополнительного </w:t>
      </w:r>
      <w:r w:rsidR="001649A3" w:rsidRPr="00D2615A">
        <w:t xml:space="preserve">набора данных </w:t>
      </w:r>
      <w:r>
        <w:t xml:space="preserve">будем </w:t>
      </w:r>
      <w:r w:rsidR="00C21136">
        <w:t>использовать</w:t>
      </w:r>
      <w:r w:rsidR="008D3EEE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причем, </w:t>
      </w:r>
      <w:r w:rsidR="001649A3" w:rsidRPr="003B1897">
        <w:rPr>
          <w:lang w:val="en-US"/>
        </w:rPr>
        <w:t>ICBEB</w:t>
      </w:r>
      <w:r w:rsidR="001649A3" w:rsidRPr="00D2615A">
        <w:t xml:space="preserve">2018 будет разделен на 8 выборок: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64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1649A3" w:rsidRPr="00D2615A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32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C21136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16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1649A3" w:rsidRPr="00D2615A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8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1649A3" w:rsidRPr="00D2615A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1649A3" w:rsidRPr="00D2615A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1649A3" w:rsidRPr="00D2615A">
        <w:t xml:space="preserve"> </w:t>
      </w:r>
      <w:r w:rsidR="001649A3" w:rsidRPr="003B1897">
        <w:rPr>
          <w:lang w:val="en-US"/>
        </w:rPr>
        <w:t>ICBEB</w:t>
      </w:r>
      <w:r w:rsidR="001649A3" w:rsidRPr="00D2615A">
        <w:t xml:space="preserve">2018, </w:t>
      </w:r>
      <w:r w:rsidR="001649A3" w:rsidRPr="003B1897">
        <w:rPr>
          <w:lang w:val="en-US"/>
        </w:rPr>
        <w:t>ICBEB</w:t>
      </w:r>
      <w:r w:rsidR="001649A3" w:rsidRPr="00D2615A">
        <w:t>2018</w:t>
      </w:r>
      <w:r w:rsidR="007D1FF6" w:rsidRPr="00D2615A">
        <w:t xml:space="preserve"> (итого 7 экспериментов).</w:t>
      </w:r>
    </w:p>
    <w:p w14:paraId="661971B5" w14:textId="28E028F1" w:rsidR="000A3112" w:rsidRPr="00D2615A" w:rsidRDefault="000A3112" w:rsidP="003B1897">
      <w:pPr>
        <w:pStyle w:val="aff4"/>
        <w:numPr>
          <w:ilvl w:val="0"/>
          <w:numId w:val="10"/>
        </w:numPr>
        <w:spacing w:line="360" w:lineRule="auto"/>
        <w:ind w:left="1069"/>
      </w:pPr>
      <w:r w:rsidRPr="00D2615A">
        <w:t>Провести сравнительный анализ с результатами статьи</w:t>
      </w:r>
      <w:r w:rsidR="00C21136">
        <w:t xml:space="preserve"> </w:t>
      </w:r>
      <w:r w:rsidR="00C21136" w:rsidRPr="00C21136">
        <w:t>[1]</w:t>
      </w:r>
      <w:r w:rsidR="007D1FF6" w:rsidRPr="00D2615A">
        <w:t>.</w:t>
      </w:r>
    </w:p>
    <w:p w14:paraId="4FDA07D6" w14:textId="2709626F" w:rsidR="003F6550" w:rsidRPr="003F6550" w:rsidRDefault="00C923D5" w:rsidP="003F6550">
      <w:pPr>
        <w:spacing w:line="360" w:lineRule="auto"/>
        <w:ind w:firstLine="709"/>
      </w:pPr>
      <w:r w:rsidRPr="00D2615A">
        <w:t xml:space="preserve">В качестве основной метрики производительности моделей машинного обучения для всех экспериментов классификации </w:t>
      </w:r>
      <w:r w:rsidR="0007527E">
        <w:t xml:space="preserve">нами используется </w:t>
      </w:r>
      <w:r w:rsidR="00B959CD" w:rsidRPr="00D2615A">
        <w:t>макроусреднённая</w:t>
      </w:r>
      <w:r w:rsidRPr="00D2615A">
        <w:t xml:space="preserve"> площадь под </w:t>
      </w:r>
      <w:r w:rsidRPr="00D2615A">
        <w:rPr>
          <w:lang w:val="en-US"/>
        </w:rPr>
        <w:t>ROC</w:t>
      </w:r>
      <w:r w:rsidRPr="00D2615A">
        <w:t>-кривой</w:t>
      </w:r>
      <w:r w:rsidR="00353E2B">
        <w:t xml:space="preserve"> </w:t>
      </w:r>
      <w:r w:rsidR="00353E2B" w:rsidRPr="00E80AD5">
        <w:t>(receiver operating characteristic</w:t>
      </w:r>
      <w:r w:rsidR="00353E2B">
        <w:t xml:space="preserve"> – рабочая характеристика приемника</w:t>
      </w:r>
      <w:r w:rsidR="00353E2B" w:rsidRPr="00E80AD5">
        <w:t>)</w:t>
      </w:r>
      <w:r w:rsidR="00353E2B" w:rsidRPr="005A3384">
        <w:t xml:space="preserve"> </w:t>
      </w:r>
      <w:r w:rsidR="00353E2B">
        <w:t xml:space="preserve">– </w:t>
      </w:r>
      <w:r w:rsidR="00353E2B">
        <w:rPr>
          <w:lang w:val="en-US"/>
        </w:rPr>
        <w:t>macro</w:t>
      </w:r>
      <w:r w:rsidR="00353E2B" w:rsidRPr="00353E2B">
        <w:t xml:space="preserve"> </w:t>
      </w:r>
      <w:r w:rsidR="00353E2B">
        <w:rPr>
          <w:lang w:val="en-US"/>
        </w:rPr>
        <w:t>AUC</w:t>
      </w:r>
      <w:r w:rsidR="00082D32">
        <w:t xml:space="preserve"> (</w:t>
      </w:r>
      <w:r w:rsidR="00082D32">
        <w:rPr>
          <w:lang w:val="en-US"/>
        </w:rPr>
        <w:t>area</w:t>
      </w:r>
      <w:r w:rsidR="00082D32" w:rsidRPr="00082D32">
        <w:t xml:space="preserve"> </w:t>
      </w:r>
      <w:r w:rsidR="00082D32">
        <w:rPr>
          <w:lang w:val="en-US"/>
        </w:rPr>
        <w:t>under</w:t>
      </w:r>
      <w:r w:rsidR="00082D32" w:rsidRPr="00082D32">
        <w:t xml:space="preserve"> </w:t>
      </w:r>
      <w:r w:rsidR="00082D32">
        <w:rPr>
          <w:lang w:val="en-US"/>
        </w:rPr>
        <w:t>curve</w:t>
      </w:r>
      <w:r w:rsidR="00082D32" w:rsidRPr="00082D32">
        <w:t xml:space="preserve"> </w:t>
      </w:r>
      <w:r w:rsidR="00082D32">
        <w:t>–</w:t>
      </w:r>
      <w:r w:rsidR="00082D32" w:rsidRPr="00082D32">
        <w:t xml:space="preserve"> </w:t>
      </w:r>
      <w:r w:rsidR="00082D32">
        <w:t>площадь под кривой)</w:t>
      </w:r>
      <w:r w:rsidR="00353E2B">
        <w:t xml:space="preserve"> </w:t>
      </w:r>
      <w:ins w:id="21" w:author="Виталий Манухов" w:date="2023-06-19T00:26:00Z">
        <w:r w:rsidR="00353E2B" w:rsidRPr="00201B0B">
          <w:rPr>
            <w:rPrChange w:id="22" w:author="Виталий Манухов" w:date="2023-06-19T00:26:00Z">
              <w:rPr>
                <w:lang w:val="en-US"/>
              </w:rPr>
            </w:rPrChange>
          </w:rPr>
          <w:t>[3; 153-15</w:t>
        </w:r>
        <w:r w:rsidR="00353E2B" w:rsidRPr="00502ADF">
          <w:rPr>
            <w:rPrChange w:id="23" w:author="Виталий Манухов" w:date="2023-06-19T00:26:00Z">
              <w:rPr>
                <w:lang w:val="en-US"/>
              </w:rPr>
            </w:rPrChange>
          </w:rPr>
          <w:t>7</w:t>
        </w:r>
        <w:r w:rsidR="00353E2B" w:rsidRPr="00201B0B">
          <w:rPr>
            <w:rPrChange w:id="24" w:author="Виталий Манухов" w:date="2023-06-19T00:26:00Z">
              <w:rPr>
                <w:lang w:val="en-US"/>
              </w:rPr>
            </w:rPrChange>
          </w:rPr>
          <w:t>]</w:t>
        </w:r>
      </w:ins>
      <w:r w:rsidR="00353E2B">
        <w:t xml:space="preserve">, </w:t>
      </w:r>
      <w:r w:rsidR="00353E2B" w:rsidRPr="00D2615A">
        <w:t xml:space="preserve">которая получается путем усреднения </w:t>
      </w:r>
      <w:r w:rsidR="00353E2B">
        <w:t xml:space="preserve">значений </w:t>
      </w:r>
      <w:r w:rsidR="00353E2B" w:rsidRPr="00D2615A">
        <w:rPr>
          <w:lang w:val="en-US"/>
        </w:rPr>
        <w:t>AUC</w:t>
      </w:r>
      <w:r w:rsidR="00353E2B" w:rsidRPr="00D2615A">
        <w:t xml:space="preserve"> по всем классам</w:t>
      </w:r>
      <w:r w:rsidR="00353E2B" w:rsidRPr="00353E2B">
        <w:t xml:space="preserve"> </w:t>
      </w:r>
      <w:r w:rsidR="00353E2B" w:rsidRPr="00C21136">
        <w:t>[</w:t>
      </w:r>
      <w:r w:rsidR="00353E2B" w:rsidRPr="00DD47FB">
        <w:t>14</w:t>
      </w:r>
      <w:r w:rsidR="00353E2B" w:rsidRPr="00C21136">
        <w:t>]</w:t>
      </w:r>
      <w:r w:rsidR="00353E2B">
        <w:t>. Для удобства «</w:t>
      </w:r>
      <w:r w:rsidR="00C21136">
        <w:rPr>
          <w:lang w:val="en-US"/>
        </w:rPr>
        <w:t>macro</w:t>
      </w:r>
      <w:r w:rsidR="00C21136" w:rsidRPr="00C21136">
        <w:t xml:space="preserve"> </w:t>
      </w:r>
      <w:r w:rsidRPr="00D2615A">
        <w:rPr>
          <w:lang w:val="en-US"/>
        </w:rPr>
        <w:t>AU</w:t>
      </w:r>
      <w:r w:rsidR="00353E2B">
        <w:rPr>
          <w:lang w:val="en-US"/>
        </w:rPr>
        <w:t>C</w:t>
      </w:r>
      <w:r w:rsidR="00353E2B">
        <w:t>»</w:t>
      </w:r>
      <w:r w:rsidR="008C5861" w:rsidRPr="008C5861">
        <w:t xml:space="preserve"> </w:t>
      </w:r>
      <w:r w:rsidR="00353E2B">
        <w:t>в</w:t>
      </w:r>
      <w:r w:rsidR="008C5861" w:rsidRPr="008C5861">
        <w:t xml:space="preserve"> </w:t>
      </w:r>
      <w:r w:rsidR="00353E2B">
        <w:t>дальнейшем будем называть просто «</w:t>
      </w:r>
      <w:r w:rsidR="008C5861">
        <w:rPr>
          <w:lang w:val="en-US"/>
        </w:rPr>
        <w:t>AUC</w:t>
      </w:r>
      <w:r w:rsidR="00353E2B">
        <w:t>»</w:t>
      </w:r>
      <w:r w:rsidRPr="00D2615A">
        <w:t>.</w:t>
      </w:r>
      <w:r w:rsidR="0007527E">
        <w:t xml:space="preserve"> </w:t>
      </w:r>
      <w:r w:rsidR="0007527E" w:rsidRPr="00D2615A">
        <w:t xml:space="preserve">Мы используем макроусреднение </w:t>
      </w:r>
      <w:r w:rsidR="0007527E" w:rsidRPr="00D2615A">
        <w:rPr>
          <w:lang w:val="en-US"/>
        </w:rPr>
        <w:t>AUC</w:t>
      </w:r>
      <w:r w:rsidR="0007527E" w:rsidRPr="00D2615A">
        <w:t xml:space="preserve">, поскольку ожидаем дисбаланс классов и не хотим, чтобы в оценке производительности модели доминировали крупные классы. </w:t>
      </w:r>
      <w:r w:rsidR="0007527E">
        <w:t>Также,</w:t>
      </w:r>
      <w:r w:rsidRPr="00D2615A">
        <w:t xml:space="preserve"> </w:t>
      </w:r>
      <w:r w:rsidR="0007527E">
        <w:t>м</w:t>
      </w:r>
      <w:r w:rsidR="009D5E02" w:rsidRPr="00D2615A">
        <w:t xml:space="preserve">ы не применяем </w:t>
      </w:r>
      <w:r w:rsidR="00B13F10" w:rsidRPr="00D2615A">
        <w:t>пороговые значения, чтобы решить, к какому классу отнести каждый элемент, потому что это позволяет получить более полную картину дискриминационной способности алгоритма классификации, то есть способность модели отличать разные классы</w:t>
      </w:r>
      <w:r w:rsidR="0007527E">
        <w:t xml:space="preserve"> </w:t>
      </w:r>
      <w:r w:rsidR="00B13F10" w:rsidRPr="00D2615A">
        <w:t>данных.</w:t>
      </w:r>
      <w:r w:rsidR="0007527E">
        <w:t xml:space="preserve"> </w:t>
      </w:r>
      <w:r w:rsidR="0007527E" w:rsidRPr="00D2615A">
        <w:t xml:space="preserve">Отказываясь от порога, мы исключаем вопрос его оптимизации, который должен корректироваться в соответствии с клиническими требованиями, а не для оптимизации какой-либо глобальной целевой метрики. </w:t>
      </w:r>
    </w:p>
    <w:p w14:paraId="5785F968" w14:textId="0418FDBD" w:rsidR="003F6550" w:rsidRPr="003F6550" w:rsidRDefault="00F11231" w:rsidP="003F6550">
      <w:pPr>
        <w:spacing w:line="360" w:lineRule="auto"/>
        <w:ind w:firstLine="709"/>
      </w:pPr>
      <w:r w:rsidRPr="00D2615A">
        <w:t xml:space="preserve">Для </w:t>
      </w:r>
      <w:r w:rsidRPr="00D2615A">
        <w:rPr>
          <w:lang w:val="en-US"/>
        </w:rPr>
        <w:t>ICBEB</w:t>
      </w:r>
      <w:r w:rsidRPr="00D2615A">
        <w:t xml:space="preserve">2018 приводится две дополнительные метрики производительности, а именно макроусреднение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β</m:t>
            </m:r>
          </m:sub>
        </m:sSub>
        <m:r>
          <w:rPr>
            <w:rFonts w:ascii="Cambria Math" w:hAnsi="Cambria Math"/>
          </w:rPr>
          <m:t> 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β=2</m:t>
            </m:r>
            <m:ctrlPr>
              <w:rPr>
                <w:rFonts w:ascii="Cambria Math" w:hAnsi="Cambria Math"/>
                <w:i/>
              </w:rPr>
            </m:ctrlPr>
          </m:e>
        </m:d>
      </m:oMath>
      <w:r w:rsidRPr="00D2615A">
        <w:t xml:space="preserve"> и макроусреднение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β</m:t>
            </m:r>
          </m:sub>
        </m:sSub>
        <m:r>
          <w:rPr>
            <w:rFonts w:ascii="Cambria Math" w:hAnsi="Cambria Math"/>
          </w:rPr>
          <m:t>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β=2</m:t>
            </m:r>
          </m:e>
        </m:d>
      </m:oMath>
      <w:r w:rsidRPr="00D2615A">
        <w:t xml:space="preserve">. </w:t>
      </w:r>
      <w:r w:rsidR="003F6550">
        <w:t>Приведем формулы для данных метрик</w:t>
      </w:r>
      <w:r w:rsidR="003F6550" w:rsidRPr="003F6550">
        <w:t>:</w:t>
      </w:r>
    </w:p>
    <w:p w14:paraId="1ED49CE4" w14:textId="5D939CBC" w:rsidR="003F6550" w:rsidRPr="003F6550" w:rsidRDefault="00134F98" w:rsidP="003F6550">
      <w:pPr>
        <w:spacing w:line="360" w:lineRule="auto"/>
        <w:ind w:firstLine="709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β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β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⋅TP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1+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β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⋅TP+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β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⋅FN+FP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</m:t>
              </m:r>
              <m:r>
                <w:rPr>
                  <w:rFonts w:ascii="Cambria Math" w:hAnsi="Cambria Math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lang w:val="en-US"/>
                </w:rPr>
              </m:ctrlPr>
            </m:e>
          </m:eqArr>
        </m:oMath>
      </m:oMathPara>
    </w:p>
    <w:p w14:paraId="54617797" w14:textId="3C0F023D" w:rsidR="006F44F0" w:rsidRPr="006F44F0" w:rsidRDefault="00134F98" w:rsidP="006F44F0">
      <w:pPr>
        <w:spacing w:line="360" w:lineRule="auto"/>
        <w:ind w:firstLine="709"/>
        <w:rPr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β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TP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TP+FP+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β⋅</m:t>
                  </m:r>
                  <m:r>
                    <w:rPr>
                      <w:rFonts w:ascii="Cambria Math" w:hAnsi="Cambria Math"/>
                      <w:lang w:val="en-US"/>
                    </w:rPr>
                    <m:t>FN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</m:d>
            </m:e>
          </m:eqArr>
        </m:oMath>
      </m:oMathPara>
    </w:p>
    <w:p w14:paraId="26D5B108" w14:textId="189E7B76" w:rsidR="006F44F0" w:rsidRPr="00592D99" w:rsidRDefault="006F44F0" w:rsidP="006F44F0">
      <w:pPr>
        <w:spacing w:line="360" w:lineRule="auto"/>
        <w:ind w:firstLine="0"/>
      </w:pPr>
      <w:r>
        <w:t>где</w:t>
      </w:r>
      <w:r w:rsidRPr="00780385">
        <w:t xml:space="preserve"> </w:t>
      </w:r>
      <w:r w:rsidR="00677839">
        <w:t xml:space="preserve">величины </w:t>
      </w:r>
      <w:r>
        <w:rPr>
          <w:lang w:val="en-US"/>
        </w:rPr>
        <w:t>TP</w:t>
      </w:r>
      <w:r w:rsidRPr="00780385">
        <w:t xml:space="preserve">, </w:t>
      </w:r>
      <w:r>
        <w:rPr>
          <w:lang w:val="en-US"/>
        </w:rPr>
        <w:t>FN</w:t>
      </w:r>
      <w:r w:rsidRPr="00780385">
        <w:t xml:space="preserve">, </w:t>
      </w:r>
      <w:r>
        <w:rPr>
          <w:lang w:val="en-US"/>
        </w:rPr>
        <w:t>FP</w:t>
      </w:r>
      <w:r w:rsidRPr="00780385">
        <w:t xml:space="preserve"> </w:t>
      </w:r>
      <w:r>
        <w:t>берутся</w:t>
      </w:r>
      <w:r w:rsidRPr="00780385">
        <w:t xml:space="preserve"> </w:t>
      </w:r>
      <w:r>
        <w:t>из</w:t>
      </w:r>
      <w:r w:rsidRPr="00780385">
        <w:t xml:space="preserve"> </w:t>
      </w:r>
      <w:r>
        <w:t>матрицы</w:t>
      </w:r>
      <w:r w:rsidRPr="00780385">
        <w:t xml:space="preserve"> </w:t>
      </w:r>
      <w:r>
        <w:t>ошибок</w:t>
      </w:r>
      <w:r w:rsidRPr="00780385">
        <w:t xml:space="preserve"> (</w:t>
      </w:r>
      <w:r>
        <w:rPr>
          <w:lang w:val="en-US"/>
        </w:rPr>
        <w:t>confusion</w:t>
      </w:r>
      <w:r w:rsidRPr="00780385">
        <w:t xml:space="preserve"> </w:t>
      </w:r>
      <w:r>
        <w:rPr>
          <w:lang w:val="en-US"/>
        </w:rPr>
        <w:t>matrix</w:t>
      </w:r>
      <w:r w:rsidRPr="00780385">
        <w:t>)</w:t>
      </w:r>
      <w:r w:rsidR="003724FD" w:rsidRPr="003724FD">
        <w:t xml:space="preserve"> </w:t>
      </w:r>
      <w:r w:rsidR="003724FD" w:rsidRPr="00B2492A">
        <w:t>[</w:t>
      </w:r>
      <w:r w:rsidR="003724FD">
        <w:t>3</w:t>
      </w:r>
      <w:r w:rsidR="003724FD" w:rsidRPr="00B2492A">
        <w:t>;</w:t>
      </w:r>
      <w:r w:rsidR="003724FD" w:rsidRPr="00B05C91">
        <w:t xml:space="preserve"> </w:t>
      </w:r>
      <w:r w:rsidR="003724FD" w:rsidRPr="00B2492A">
        <w:t>1</w:t>
      </w:r>
      <w:ins w:id="25" w:author="Виталий Манухов" w:date="2023-06-19T00:26:00Z">
        <w:r w:rsidR="003724FD" w:rsidRPr="00201B0B">
          <w:rPr>
            <w:rPrChange w:id="26" w:author="Виталий Манухов" w:date="2023-06-19T00:26:00Z">
              <w:rPr>
                <w:lang w:val="en-US"/>
              </w:rPr>
            </w:rPrChange>
          </w:rPr>
          <w:t>45</w:t>
        </w:r>
      </w:ins>
      <w:del w:id="27" w:author="Виталий Манухов" w:date="2023-06-19T00:26:00Z">
        <w:r w:rsidR="003724FD" w:rsidRPr="00B2492A" w:rsidDel="00201B0B">
          <w:delText>39</w:delText>
        </w:r>
      </w:del>
      <w:r w:rsidR="003724FD" w:rsidRPr="00B2492A">
        <w:t>-17</w:t>
      </w:r>
      <w:r w:rsidR="003724FD" w:rsidRPr="00B05C91">
        <w:t>1</w:t>
      </w:r>
      <w:r w:rsidR="003724FD" w:rsidRPr="00B2492A">
        <w:t>]</w:t>
      </w:r>
      <w:r w:rsidR="00780385" w:rsidRPr="00780385">
        <w:t xml:space="preserve">, </w:t>
      </w:r>
      <w:r w:rsidR="00780385">
        <w:t xml:space="preserve">а параметр </w:t>
      </w:r>
      <m:oMath>
        <m:r>
          <m:rPr>
            <m:sty m:val="p"/>
          </m:rPr>
          <w:rPr>
            <w:rFonts w:ascii="Cambria Math" w:hAnsi="Cambria Math"/>
          </w:rPr>
          <m:t>β</m:t>
        </m:r>
      </m:oMath>
      <w:r w:rsidR="00780385">
        <w:t xml:space="preserve"> принимает любые вещественные значения</w:t>
      </w:r>
      <w:r w:rsidRPr="00780385">
        <w:t>.</w:t>
      </w:r>
      <w:ins w:id="28" w:author="Виталий Манухов" w:date="2023-06-19T00:13:00Z">
        <w:r w:rsidR="009E719E" w:rsidRPr="009E719E">
          <w:rPr>
            <w:rPrChange w:id="29" w:author="Виталий Манухов" w:date="2023-06-19T00:13:00Z">
              <w:rPr>
                <w:lang w:val="en-US"/>
              </w:rPr>
            </w:rPrChange>
          </w:rPr>
          <w:t xml:space="preserve"> </w:t>
        </w:r>
      </w:ins>
      <w:ins w:id="30" w:author="Виталий Манухов" w:date="2023-06-19T00:16:00Z">
        <w:r w:rsidR="009E719E" w:rsidRPr="009E719E">
          <w:t xml:space="preserve">Значение </w:t>
        </w:r>
      </w:ins>
      <m:oMath>
        <m:r>
          <w:ins w:id="31" w:author="Виталий Манухов" w:date="2023-06-19T00:17:00Z">
            <m:rPr>
              <m:sty m:val="p"/>
            </m:rPr>
            <w:rPr>
              <w:rFonts w:ascii="Cambria Math" w:hAnsi="Cambria Math"/>
            </w:rPr>
            <m:t>β</m:t>
          </w:ins>
        </m:r>
      </m:oMath>
      <w:ins w:id="32" w:author="Виталий Манухов" w:date="2023-06-19T00:16:00Z">
        <w:r w:rsidR="009E719E" w:rsidRPr="009E719E">
          <w:t xml:space="preserve"> &gt; 1 позволяет </w:t>
        </w:r>
      </w:ins>
      <w:ins w:id="33" w:author="Виталий Манухов" w:date="2023-06-19T00:17:00Z">
        <w:r w:rsidR="009E719E">
          <w:t>придать</w:t>
        </w:r>
      </w:ins>
      <w:ins w:id="34" w:author="Виталий Манухов" w:date="2023-06-19T00:16:00Z">
        <w:r w:rsidR="009E719E" w:rsidRPr="009E719E">
          <w:t xml:space="preserve"> больше </w:t>
        </w:r>
      </w:ins>
      <w:ins w:id="35" w:author="Виталий Манухов" w:date="2023-06-19T00:17:00Z">
        <w:r w:rsidR="009E719E">
          <w:t xml:space="preserve">значения </w:t>
        </w:r>
      </w:ins>
      <w:ins w:id="36" w:author="Виталий Манухов" w:date="2023-06-19T00:16:00Z">
        <w:r w:rsidR="009E719E" w:rsidRPr="009E719E">
          <w:t>полноте (recall) в ущерб точности (precision)</w:t>
        </w:r>
      </w:ins>
      <w:ins w:id="37" w:author="Виталий Манухов" w:date="2023-06-19T00:25:00Z">
        <w:r w:rsidR="009A21C8" w:rsidRPr="009A21C8">
          <w:rPr>
            <w:rPrChange w:id="38" w:author="Виталий Манухов" w:date="2023-06-19T00:25:00Z">
              <w:rPr>
                <w:lang w:val="en-US"/>
              </w:rPr>
            </w:rPrChange>
          </w:rPr>
          <w:t xml:space="preserve"> </w:t>
        </w:r>
      </w:ins>
      <w:ins w:id="39" w:author="Виталий Манухов" w:date="2023-06-19T00:26:00Z">
        <w:r w:rsidR="009A21C8" w:rsidRPr="009A21C8">
          <w:rPr>
            <w:rPrChange w:id="40" w:author="Виталий Манухов" w:date="2023-06-19T00:26:00Z">
              <w:rPr>
                <w:lang w:val="en-US"/>
              </w:rPr>
            </w:rPrChange>
          </w:rPr>
          <w:t>[3; 145-152]</w:t>
        </w:r>
      </w:ins>
      <w:ins w:id="41" w:author="Виталий Манухов" w:date="2023-06-19T00:16:00Z">
        <w:r w:rsidR="009E719E" w:rsidRPr="009E719E">
          <w:t xml:space="preserve">, что является предпочтительным, если нашей целью является максимизация правильно определенных </w:t>
        </w:r>
        <w:r w:rsidR="009E719E" w:rsidRPr="009E719E">
          <w:lastRenderedPageBreak/>
          <w:t xml:space="preserve">больных пациентов. Однако такой подход может иметь противоположный эффект на класс здоровых пациентов, где требуется более высокий показатель точности. Поэтому выбор оптимального значения </w:t>
        </w:r>
      </w:ins>
      <m:oMath>
        <m:r>
          <w:ins w:id="42" w:author="Виталий Манухов" w:date="2023-06-19T00:19:00Z">
            <m:rPr>
              <m:sty m:val="p"/>
            </m:rPr>
            <w:rPr>
              <w:rFonts w:ascii="Cambria Math" w:hAnsi="Cambria Math"/>
            </w:rPr>
            <m:t>β</m:t>
          </w:ins>
        </m:r>
      </m:oMath>
      <w:ins w:id="43" w:author="Виталий Манухов" w:date="2023-06-19T00:16:00Z">
        <w:r w:rsidR="009E719E" w:rsidRPr="009E719E">
          <w:t xml:space="preserve"> зависит от конкретной задачи и требуемого баланса между полнотой и точностью [1].</w:t>
        </w:r>
      </w:ins>
      <w:ins w:id="44" w:author="Виталий Манухов" w:date="2023-06-19T00:04:00Z">
        <w:r w:rsidR="005B6947" w:rsidRPr="005B6947">
          <w:rPr>
            <w:rPrChange w:id="45" w:author="Виталий Манухов" w:date="2023-06-19T00:04:00Z">
              <w:rPr>
                <w:lang w:val="en-US"/>
              </w:rPr>
            </w:rPrChange>
          </w:rPr>
          <w:t xml:space="preserve"> </w:t>
        </w:r>
      </w:ins>
    </w:p>
    <w:p w14:paraId="27AB1646" w14:textId="53C34F6C" w:rsidR="00E46B4B" w:rsidRPr="00D2615A" w:rsidRDefault="004863E6" w:rsidP="009E545E">
      <w:pPr>
        <w:spacing w:line="360" w:lineRule="auto"/>
        <w:ind w:firstLine="709"/>
      </w:pPr>
      <w:r w:rsidRPr="00D2615A">
        <w:t xml:space="preserve">Все результаты оцениваются </w:t>
      </w:r>
      <w:r w:rsidR="00E15225" w:rsidRPr="00D2615A">
        <w:t xml:space="preserve">соответственно </w:t>
      </w:r>
      <w:r w:rsidRPr="00D2615A">
        <w:t>стать</w:t>
      </w:r>
      <w:r w:rsidR="00E15225" w:rsidRPr="00D2615A">
        <w:t>е [1]</w:t>
      </w:r>
      <w:r w:rsidRPr="00D2615A">
        <w:t xml:space="preserve">. </w:t>
      </w:r>
      <w:r w:rsidR="00E15225" w:rsidRPr="00D2615A">
        <w:t>Полученные в ней р</w:t>
      </w:r>
      <w:r w:rsidRPr="00D2615A">
        <w:t>езультаты служат для проведения сравнительного анализа, например, качества работы моделей классического машинного обучения и глубокого обучения.</w:t>
      </w:r>
    </w:p>
    <w:p w14:paraId="258CDD59" w14:textId="2393F565" w:rsidR="00BA2F7A" w:rsidRPr="00002905" w:rsidRDefault="00982644" w:rsidP="001379EF">
      <w:pPr>
        <w:pStyle w:val="2"/>
        <w:numPr>
          <w:ilvl w:val="1"/>
          <w:numId w:val="27"/>
        </w:numPr>
        <w:ind w:left="0" w:firstLine="0"/>
      </w:pPr>
      <w:bookmarkStart w:id="46" w:name="_Toc137225189"/>
      <w:bookmarkStart w:id="47" w:name="_Toc138087801"/>
      <w:r w:rsidRPr="00002905">
        <w:t>Прогнозирование заключений ЭКГ на наборе данных PTB-XL</w:t>
      </w:r>
      <w:bookmarkEnd w:id="46"/>
      <w:bookmarkEnd w:id="47"/>
    </w:p>
    <w:p w14:paraId="61065315" w14:textId="7BD34052" w:rsidR="0067460C" w:rsidRDefault="00364DA8" w:rsidP="004244FB">
      <w:pPr>
        <w:spacing w:line="360" w:lineRule="auto"/>
        <w:ind w:firstLine="709"/>
      </w:pPr>
      <w:r>
        <w:t>М</w:t>
      </w:r>
      <w:r w:rsidR="00BA2F7A" w:rsidRPr="00002905">
        <w:t>ы приводим таблиц</w:t>
      </w:r>
      <w:r w:rsidR="00F16382" w:rsidRPr="00002905">
        <w:t>у 1, которая содержит результаты всех шести экспериментов</w:t>
      </w:r>
      <w:r>
        <w:t>,</w:t>
      </w:r>
      <w:r w:rsidR="00BA2F7A" w:rsidRPr="00002905">
        <w:t xml:space="preserve"> </w:t>
      </w:r>
      <w:r>
        <w:t xml:space="preserve">а также </w:t>
      </w:r>
      <w:r w:rsidR="00BA2F7A" w:rsidRPr="00002905">
        <w:t xml:space="preserve">графики </w:t>
      </w:r>
      <w:r w:rsidR="00F16382" w:rsidRPr="00002905">
        <w:t>ошибки и метрики</w:t>
      </w:r>
      <w:r>
        <w:t xml:space="preserve"> </w:t>
      </w:r>
      <w:r w:rsidR="00F16382" w:rsidRPr="00002905">
        <w:rPr>
          <w:lang w:val="en-US"/>
        </w:rPr>
        <w:t>AUC</w:t>
      </w:r>
      <w:r w:rsidR="00995D44" w:rsidRPr="00002905">
        <w:t xml:space="preserve"> при обучении</w:t>
      </w:r>
      <w:r w:rsidR="00F16382" w:rsidRPr="00002905">
        <w:t xml:space="preserve">. Значения метрик оценивают </w:t>
      </w:r>
      <w:r w:rsidR="00BA2F7A" w:rsidRPr="00002905">
        <w:t>качеств</w:t>
      </w:r>
      <w:r w:rsidR="00F16382" w:rsidRPr="00002905">
        <w:t>о</w:t>
      </w:r>
      <w:r w:rsidR="00BA2F7A" w:rsidRPr="00002905">
        <w:t xml:space="preserve"> моделей-классификаторов </w:t>
      </w:r>
      <w:r w:rsidR="00BA2F7A" w:rsidRPr="00002905">
        <w:rPr>
          <w:lang w:val="en-US"/>
        </w:rPr>
        <w:t>lstm</w:t>
      </w:r>
      <w:r w:rsidR="00BA2F7A" w:rsidRPr="00002905">
        <w:t xml:space="preserve"> и </w:t>
      </w:r>
      <w:r w:rsidR="00BA2F7A" w:rsidRPr="00002905">
        <w:rPr>
          <w:lang w:val="en-US"/>
        </w:rPr>
        <w:t>lstm</w:t>
      </w:r>
      <w:r w:rsidR="00BA2F7A" w:rsidRPr="00002905">
        <w:t>_</w:t>
      </w:r>
      <w:r w:rsidR="00BA2F7A" w:rsidRPr="00002905">
        <w:rPr>
          <w:lang w:val="en-US"/>
        </w:rPr>
        <w:t>bidir</w:t>
      </w:r>
      <w:r w:rsidR="00BA2F7A" w:rsidRPr="00002905">
        <w:t xml:space="preserve"> при работе с набором данных </w:t>
      </w:r>
      <w:r w:rsidR="00BA2F7A" w:rsidRPr="00002905">
        <w:rPr>
          <w:lang w:val="en-US"/>
        </w:rPr>
        <w:t>PTB</w:t>
      </w:r>
      <w:r w:rsidR="00BA2F7A" w:rsidRPr="00002905">
        <w:t>-</w:t>
      </w:r>
      <w:r w:rsidR="00BA2F7A" w:rsidRPr="00002905">
        <w:rPr>
          <w:lang w:val="en-US"/>
        </w:rPr>
        <w:t>XL</w:t>
      </w:r>
      <w:r w:rsidR="00BA2F7A" w:rsidRPr="00002905">
        <w:t>.</w:t>
      </w:r>
    </w:p>
    <w:p w14:paraId="55F5AA03" w14:textId="77777777" w:rsidR="00550133" w:rsidRDefault="00550133">
      <w:pPr>
        <w:suppressAutoHyphens w:val="0"/>
        <w:spacing w:after="160" w:line="259" w:lineRule="auto"/>
        <w:ind w:firstLine="0"/>
        <w:jc w:val="left"/>
      </w:pPr>
      <w:r>
        <w:rPr>
          <w:i/>
          <w:iCs/>
        </w:rPr>
        <w:br w:type="page"/>
      </w:r>
    </w:p>
    <w:p w14:paraId="5480FD4A" w14:textId="2D6D5229" w:rsidR="00C306CB" w:rsidRPr="00C306CB" w:rsidRDefault="00C306CB" w:rsidP="00D964D5">
      <w:pPr>
        <w:pStyle w:val="aff9"/>
        <w:spacing w:after="0" w:line="360" w:lineRule="auto"/>
        <w:ind w:firstLine="0"/>
        <w:rPr>
          <w:i w:val="0"/>
          <w:iCs w:val="0"/>
          <w:color w:val="auto"/>
          <w:sz w:val="24"/>
          <w:szCs w:val="24"/>
        </w:rPr>
      </w:pPr>
      <w:r w:rsidRPr="00C306CB">
        <w:rPr>
          <w:i w:val="0"/>
          <w:iCs w:val="0"/>
          <w:color w:val="auto"/>
          <w:sz w:val="24"/>
          <w:szCs w:val="24"/>
        </w:rPr>
        <w:lastRenderedPageBreak/>
        <w:t xml:space="preserve">Таблица </w:t>
      </w:r>
      <w:r w:rsidRPr="00C306CB">
        <w:rPr>
          <w:i w:val="0"/>
          <w:iCs w:val="0"/>
          <w:color w:val="auto"/>
          <w:sz w:val="24"/>
          <w:szCs w:val="24"/>
        </w:rPr>
        <w:fldChar w:fldCharType="begin"/>
      </w:r>
      <w:r w:rsidRPr="00C306CB">
        <w:rPr>
          <w:i w:val="0"/>
          <w:iCs w:val="0"/>
          <w:color w:val="auto"/>
          <w:sz w:val="24"/>
          <w:szCs w:val="24"/>
        </w:rPr>
        <w:instrText xml:space="preserve"> SEQ Таб. \* ARABIC </w:instrText>
      </w:r>
      <w:r w:rsidRPr="00C306CB">
        <w:rPr>
          <w:i w:val="0"/>
          <w:iCs w:val="0"/>
          <w:color w:val="auto"/>
          <w:sz w:val="24"/>
          <w:szCs w:val="24"/>
        </w:rPr>
        <w:fldChar w:fldCharType="separate"/>
      </w:r>
      <w:r w:rsidRPr="00C306CB">
        <w:rPr>
          <w:i w:val="0"/>
          <w:iCs w:val="0"/>
          <w:noProof/>
          <w:color w:val="auto"/>
          <w:sz w:val="24"/>
          <w:szCs w:val="24"/>
        </w:rPr>
        <w:t>1</w:t>
      </w:r>
      <w:r w:rsidRPr="00C306CB">
        <w:rPr>
          <w:i w:val="0"/>
          <w:iCs w:val="0"/>
          <w:color w:val="auto"/>
          <w:sz w:val="24"/>
          <w:szCs w:val="24"/>
        </w:rPr>
        <w:fldChar w:fldCharType="end"/>
      </w:r>
      <w:r w:rsidRPr="00C306CB">
        <w:rPr>
          <w:i w:val="0"/>
          <w:iCs w:val="0"/>
          <w:color w:val="auto"/>
          <w:sz w:val="24"/>
          <w:szCs w:val="24"/>
        </w:rPr>
        <w:t xml:space="preserve">. </w:t>
      </w:r>
    </w:p>
    <w:p w14:paraId="0474529B" w14:textId="11D51C38" w:rsidR="00C306CB" w:rsidRPr="00C306CB" w:rsidRDefault="00C306CB" w:rsidP="00AF2660">
      <w:pPr>
        <w:pStyle w:val="aff9"/>
        <w:spacing w:after="120" w:line="360" w:lineRule="auto"/>
        <w:ind w:firstLine="0"/>
        <w:jc w:val="center"/>
        <w:rPr>
          <w:i w:val="0"/>
          <w:iCs w:val="0"/>
          <w:color w:val="auto"/>
          <w:sz w:val="40"/>
          <w:szCs w:val="40"/>
        </w:rPr>
      </w:pPr>
      <w:r w:rsidRPr="00C306CB">
        <w:rPr>
          <w:i w:val="0"/>
          <w:iCs w:val="0"/>
          <w:color w:val="auto"/>
          <w:sz w:val="24"/>
          <w:szCs w:val="24"/>
        </w:rPr>
        <w:t xml:space="preserve">Результаты работы моделей </w:t>
      </w:r>
      <w:r w:rsidRPr="00C306CB">
        <w:rPr>
          <w:i w:val="0"/>
          <w:iCs w:val="0"/>
          <w:color w:val="auto"/>
          <w:sz w:val="24"/>
          <w:szCs w:val="24"/>
          <w:lang w:val="en-US"/>
        </w:rPr>
        <w:t>lstm</w:t>
      </w:r>
      <w:r w:rsidRPr="00C306CB">
        <w:rPr>
          <w:i w:val="0"/>
          <w:iCs w:val="0"/>
          <w:color w:val="auto"/>
          <w:sz w:val="24"/>
          <w:szCs w:val="24"/>
        </w:rPr>
        <w:t xml:space="preserve"> и </w:t>
      </w:r>
      <w:r w:rsidRPr="00C306CB">
        <w:rPr>
          <w:i w:val="0"/>
          <w:iCs w:val="0"/>
          <w:color w:val="auto"/>
          <w:sz w:val="24"/>
          <w:szCs w:val="24"/>
          <w:lang w:val="en-US"/>
        </w:rPr>
        <w:t>lstm</w:t>
      </w:r>
      <w:r w:rsidRPr="00C306CB">
        <w:rPr>
          <w:i w:val="0"/>
          <w:iCs w:val="0"/>
          <w:color w:val="auto"/>
          <w:sz w:val="24"/>
          <w:szCs w:val="24"/>
        </w:rPr>
        <w:t>_</w:t>
      </w:r>
      <w:r w:rsidRPr="00C306CB">
        <w:rPr>
          <w:i w:val="0"/>
          <w:iCs w:val="0"/>
          <w:color w:val="auto"/>
          <w:sz w:val="24"/>
          <w:szCs w:val="24"/>
          <w:lang w:val="en-US"/>
        </w:rPr>
        <w:t>bidir</w:t>
      </w:r>
      <w:r>
        <w:rPr>
          <w:i w:val="0"/>
          <w:iCs w:val="0"/>
          <w:color w:val="auto"/>
          <w:sz w:val="24"/>
          <w:szCs w:val="24"/>
        </w:rPr>
        <w:t xml:space="preserve"> для набора данных </w:t>
      </w:r>
      <w:r>
        <w:rPr>
          <w:i w:val="0"/>
          <w:iCs w:val="0"/>
          <w:color w:val="auto"/>
          <w:sz w:val="24"/>
          <w:szCs w:val="24"/>
          <w:lang w:val="en-US"/>
        </w:rPr>
        <w:t>PTB</w:t>
      </w:r>
      <w:r w:rsidRPr="00C306CB">
        <w:rPr>
          <w:i w:val="0"/>
          <w:iCs w:val="0"/>
          <w:color w:val="auto"/>
          <w:sz w:val="24"/>
          <w:szCs w:val="24"/>
        </w:rPr>
        <w:t>-</w:t>
      </w:r>
      <w:r>
        <w:rPr>
          <w:i w:val="0"/>
          <w:iCs w:val="0"/>
          <w:color w:val="auto"/>
          <w:sz w:val="24"/>
          <w:szCs w:val="24"/>
          <w:lang w:val="en-US"/>
        </w:rPr>
        <w:t>XL</w:t>
      </w:r>
    </w:p>
    <w:tbl>
      <w:tblPr>
        <w:tblStyle w:val="aff0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67460C" w14:paraId="5B85C1A4" w14:textId="77777777" w:rsidTr="00F83B57">
        <w:trPr>
          <w:trHeight w:val="132"/>
        </w:trPr>
        <w:tc>
          <w:tcPr>
            <w:tcW w:w="2689" w:type="dxa"/>
          </w:tcPr>
          <w:p w14:paraId="4020222E" w14:textId="2B4CE3FD" w:rsidR="0067460C" w:rsidRPr="00BE1A31" w:rsidRDefault="0067460C" w:rsidP="00BE1A3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</w:rPr>
              <w:t>Модель</w:t>
            </w:r>
            <w:r w:rsidR="00C71301" w:rsidRPr="00BE1A31">
              <w:rPr>
                <w:sz w:val="22"/>
                <w:szCs w:val="22"/>
              </w:rPr>
              <w:t>, категория</w:t>
            </w:r>
          </w:p>
        </w:tc>
        <w:tc>
          <w:tcPr>
            <w:tcW w:w="6662" w:type="dxa"/>
          </w:tcPr>
          <w:p w14:paraId="74900C91" w14:textId="790C0247" w:rsidR="0067460C" w:rsidRPr="00BE1A31" w:rsidRDefault="0067460C" w:rsidP="00BE1A3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AUC</w:t>
            </w:r>
          </w:p>
        </w:tc>
      </w:tr>
      <w:tr w:rsidR="0067460C" w14:paraId="7E1FDE16" w14:textId="77777777" w:rsidTr="00F83B57">
        <w:tc>
          <w:tcPr>
            <w:tcW w:w="2689" w:type="dxa"/>
          </w:tcPr>
          <w:p w14:paraId="50F8FDD5" w14:textId="3FD3191B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all</w:t>
            </w:r>
          </w:p>
        </w:tc>
        <w:tc>
          <w:tcPr>
            <w:tcW w:w="6662" w:type="dxa"/>
          </w:tcPr>
          <w:p w14:paraId="34D45886" w14:textId="5CD9045D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0.905817</w:t>
            </w:r>
          </w:p>
        </w:tc>
      </w:tr>
      <w:tr w:rsidR="0067460C" w14:paraId="401D292B" w14:textId="77777777" w:rsidTr="00F83B57">
        <w:tc>
          <w:tcPr>
            <w:tcW w:w="2689" w:type="dxa"/>
          </w:tcPr>
          <w:p w14:paraId="49AA82D5" w14:textId="3D45ABF3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all</w:t>
            </w:r>
          </w:p>
        </w:tc>
        <w:tc>
          <w:tcPr>
            <w:tcW w:w="6662" w:type="dxa"/>
          </w:tcPr>
          <w:p w14:paraId="2797EF80" w14:textId="070967F8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0.904496</w:t>
            </w:r>
          </w:p>
        </w:tc>
      </w:tr>
      <w:tr w:rsidR="0067460C" w14:paraId="0504E86F" w14:textId="77777777" w:rsidTr="00F83B57">
        <w:tc>
          <w:tcPr>
            <w:tcW w:w="2689" w:type="dxa"/>
          </w:tcPr>
          <w:p w14:paraId="588780F6" w14:textId="34E262F8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diag</w:t>
            </w:r>
          </w:p>
        </w:tc>
        <w:tc>
          <w:tcPr>
            <w:tcW w:w="6662" w:type="dxa"/>
          </w:tcPr>
          <w:p w14:paraId="39C12E70" w14:textId="4280DEF0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0.925139</w:t>
            </w:r>
          </w:p>
        </w:tc>
      </w:tr>
      <w:tr w:rsidR="0067460C" w14:paraId="6B16544F" w14:textId="77777777" w:rsidTr="00F83B57">
        <w:tc>
          <w:tcPr>
            <w:tcW w:w="2689" w:type="dxa"/>
          </w:tcPr>
          <w:p w14:paraId="693D3D68" w14:textId="6326E19A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diag</w:t>
            </w:r>
          </w:p>
        </w:tc>
        <w:tc>
          <w:tcPr>
            <w:tcW w:w="6662" w:type="dxa"/>
          </w:tcPr>
          <w:p w14:paraId="2855A213" w14:textId="211F596B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0.926086</w:t>
            </w:r>
          </w:p>
        </w:tc>
      </w:tr>
      <w:tr w:rsidR="0067460C" w14:paraId="6A4344BD" w14:textId="77777777" w:rsidTr="00F83B57">
        <w:tc>
          <w:tcPr>
            <w:tcW w:w="2689" w:type="dxa"/>
          </w:tcPr>
          <w:p w14:paraId="0A46F873" w14:textId="65A9B187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superdiag</w:t>
            </w:r>
          </w:p>
        </w:tc>
        <w:tc>
          <w:tcPr>
            <w:tcW w:w="6662" w:type="dxa"/>
          </w:tcPr>
          <w:p w14:paraId="52AD51D6" w14:textId="71C91CDE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</w:rPr>
              <w:t>0.8982</w:t>
            </w:r>
          </w:p>
        </w:tc>
      </w:tr>
      <w:tr w:rsidR="0067460C" w14:paraId="271517BA" w14:textId="77777777" w:rsidTr="00F83B57">
        <w:tc>
          <w:tcPr>
            <w:tcW w:w="2689" w:type="dxa"/>
          </w:tcPr>
          <w:p w14:paraId="66C808B2" w14:textId="4D628EA3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superdiag</w:t>
            </w:r>
          </w:p>
        </w:tc>
        <w:tc>
          <w:tcPr>
            <w:tcW w:w="6662" w:type="dxa"/>
          </w:tcPr>
          <w:p w14:paraId="31B0E9F1" w14:textId="5FBAF116" w:rsidR="0067460C" w:rsidRPr="00BE1A31" w:rsidRDefault="00B948E9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0.904164</w:t>
            </w:r>
          </w:p>
        </w:tc>
      </w:tr>
      <w:tr w:rsidR="0067460C" w14:paraId="3B14EB75" w14:textId="77777777" w:rsidTr="00F83B57">
        <w:tc>
          <w:tcPr>
            <w:tcW w:w="2689" w:type="dxa"/>
          </w:tcPr>
          <w:p w14:paraId="3183C372" w14:textId="77C4512F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subdiag</w:t>
            </w:r>
          </w:p>
        </w:tc>
        <w:tc>
          <w:tcPr>
            <w:tcW w:w="6662" w:type="dxa"/>
          </w:tcPr>
          <w:p w14:paraId="6F3BF78F" w14:textId="51591284" w:rsidR="0067460C" w:rsidRPr="00BE1A31" w:rsidRDefault="0067460C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0.922938</w:t>
            </w:r>
          </w:p>
        </w:tc>
      </w:tr>
      <w:tr w:rsidR="0067460C" w14:paraId="6F7D7487" w14:textId="77777777" w:rsidTr="00F83B57">
        <w:tc>
          <w:tcPr>
            <w:tcW w:w="2689" w:type="dxa"/>
          </w:tcPr>
          <w:p w14:paraId="0BB5F376" w14:textId="47B29A8B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subdiag</w:t>
            </w:r>
          </w:p>
        </w:tc>
        <w:tc>
          <w:tcPr>
            <w:tcW w:w="6662" w:type="dxa"/>
          </w:tcPr>
          <w:p w14:paraId="2C99BC40" w14:textId="27C23043" w:rsidR="0067460C" w:rsidRPr="00BE1A31" w:rsidRDefault="00B948E9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0.924261</w:t>
            </w:r>
          </w:p>
        </w:tc>
      </w:tr>
      <w:tr w:rsidR="0067460C" w14:paraId="3753ACBF" w14:textId="77777777" w:rsidTr="00F83B57">
        <w:tc>
          <w:tcPr>
            <w:tcW w:w="2689" w:type="dxa"/>
          </w:tcPr>
          <w:p w14:paraId="49EFB248" w14:textId="29DF98D8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rhythm</w:t>
            </w:r>
          </w:p>
        </w:tc>
        <w:tc>
          <w:tcPr>
            <w:tcW w:w="6662" w:type="dxa"/>
          </w:tcPr>
          <w:p w14:paraId="3AEC5A73" w14:textId="3735AD23" w:rsidR="0067460C" w:rsidRPr="00BE1A31" w:rsidRDefault="00B948E9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0.966073</w:t>
            </w:r>
          </w:p>
        </w:tc>
      </w:tr>
      <w:tr w:rsidR="0067460C" w14:paraId="0E61F3A7" w14:textId="77777777" w:rsidTr="00F83B57">
        <w:tc>
          <w:tcPr>
            <w:tcW w:w="2689" w:type="dxa"/>
          </w:tcPr>
          <w:p w14:paraId="449E1812" w14:textId="25AB5DE8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rhythm</w:t>
            </w:r>
          </w:p>
        </w:tc>
        <w:tc>
          <w:tcPr>
            <w:tcW w:w="6662" w:type="dxa"/>
          </w:tcPr>
          <w:p w14:paraId="2016E2B9" w14:textId="22466634" w:rsidR="0067460C" w:rsidRPr="00BE1A31" w:rsidRDefault="00B948E9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0.980625</w:t>
            </w:r>
          </w:p>
        </w:tc>
      </w:tr>
      <w:tr w:rsidR="0067460C" w14:paraId="0C5F594F" w14:textId="77777777" w:rsidTr="00F83B57">
        <w:tc>
          <w:tcPr>
            <w:tcW w:w="2689" w:type="dxa"/>
          </w:tcPr>
          <w:p w14:paraId="3DC6D5E5" w14:textId="3A3E427B" w:rsidR="0067460C" w:rsidRPr="00BE1A31" w:rsidRDefault="0067460C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form</w:t>
            </w:r>
          </w:p>
        </w:tc>
        <w:tc>
          <w:tcPr>
            <w:tcW w:w="6662" w:type="dxa"/>
          </w:tcPr>
          <w:p w14:paraId="5ECD0CE8" w14:textId="64B5DA5F" w:rsidR="0067460C" w:rsidRPr="00BE1A31" w:rsidRDefault="00B948E9" w:rsidP="00B948E9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0.873378</w:t>
            </w:r>
          </w:p>
        </w:tc>
      </w:tr>
      <w:tr w:rsidR="0067460C" w14:paraId="797A6C1A" w14:textId="77777777" w:rsidTr="00F83B57">
        <w:tc>
          <w:tcPr>
            <w:tcW w:w="2689" w:type="dxa"/>
          </w:tcPr>
          <w:p w14:paraId="31BA7C2F" w14:textId="7F6ACED1" w:rsidR="0067460C" w:rsidRPr="00BE1A31" w:rsidRDefault="0067460C" w:rsidP="00BE1A3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BE1A31">
              <w:rPr>
                <w:sz w:val="22"/>
                <w:szCs w:val="22"/>
                <w:lang w:val="en-US"/>
              </w:rPr>
              <w:t>lstm_bidir</w:t>
            </w:r>
            <w:r w:rsidR="00C71301" w:rsidRPr="00BE1A31">
              <w:rPr>
                <w:sz w:val="22"/>
                <w:szCs w:val="22"/>
              </w:rPr>
              <w:t>,</w:t>
            </w:r>
            <w:r w:rsidRPr="00BE1A31">
              <w:rPr>
                <w:sz w:val="22"/>
                <w:szCs w:val="22"/>
                <w:lang w:val="en-US"/>
              </w:rPr>
              <w:t xml:space="preserve"> form</w:t>
            </w:r>
          </w:p>
        </w:tc>
        <w:tc>
          <w:tcPr>
            <w:tcW w:w="6662" w:type="dxa"/>
          </w:tcPr>
          <w:p w14:paraId="40F1F594" w14:textId="4BD7D60C" w:rsidR="0067460C" w:rsidRPr="00BE1A31" w:rsidRDefault="00B948E9" w:rsidP="00BE1A31">
            <w:pPr>
              <w:keepNext/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BE1A31">
              <w:rPr>
                <w:sz w:val="22"/>
                <w:szCs w:val="22"/>
                <w:lang w:val="en-US"/>
              </w:rPr>
              <w:t>0.887075</w:t>
            </w:r>
          </w:p>
        </w:tc>
      </w:tr>
    </w:tbl>
    <w:p w14:paraId="1A1734CE" w14:textId="77777777" w:rsidR="00BE1A31" w:rsidRDefault="00BE1A31" w:rsidP="00BE1A31">
      <w:pPr>
        <w:spacing w:line="360" w:lineRule="auto"/>
        <w:ind w:firstLine="709"/>
      </w:pPr>
    </w:p>
    <w:p w14:paraId="7889CB37" w14:textId="0C69D113" w:rsidR="00C1009F" w:rsidRDefault="003F37D9" w:rsidP="00C1009F">
      <w:pPr>
        <w:spacing w:line="360" w:lineRule="auto"/>
        <w:ind w:firstLine="709"/>
      </w:pPr>
      <w:r w:rsidRPr="00002905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B61C498" wp14:editId="3915005F">
                <wp:simplePos x="0" y="0"/>
                <wp:positionH relativeFrom="column">
                  <wp:posOffset>5553379</wp:posOffset>
                </wp:positionH>
                <wp:positionV relativeFrom="paragraph">
                  <wp:posOffset>6915506</wp:posOffset>
                </wp:positionV>
                <wp:extent cx="261620" cy="60784"/>
                <wp:effectExtent l="0" t="0" r="24130" b="15875"/>
                <wp:wrapNone/>
                <wp:docPr id="80" name="Прямоуголь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607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65B134" id="Прямоугольник 80" o:spid="_x0000_s1026" style="position:absolute;margin-left:437.25pt;margin-top:544.55pt;width:20.6pt;height:4.8pt;z-index:25185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" fillcolor="white [3212]" strokecolor="white [3212]" strokeweight="1pt"/>
            </w:pict>
          </mc:Fallback>
        </mc:AlternateContent>
      </w:r>
      <w:r w:rsidRPr="00002905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5C7A84A" wp14:editId="75BC135A">
                <wp:simplePos x="0" y="0"/>
                <wp:positionH relativeFrom="column">
                  <wp:posOffset>5500320</wp:posOffset>
                </wp:positionH>
                <wp:positionV relativeFrom="paragraph">
                  <wp:posOffset>6832168</wp:posOffset>
                </wp:positionV>
                <wp:extent cx="261620" cy="60784"/>
                <wp:effectExtent l="0" t="0" r="24130" b="15875"/>
                <wp:wrapNone/>
                <wp:docPr id="79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20" cy="607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E605A" id="Прямоугольник 79" o:spid="_x0000_s1026" style="position:absolute;margin-left:433.1pt;margin-top:537.95pt;width:20.6pt;height:4.8pt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" fillcolor="white [3212]" strokecolor="white [3212]" strokeweight="1pt"/>
            </w:pict>
          </mc:Fallback>
        </mc:AlternateContent>
      </w:r>
      <w:r w:rsidR="004D3D6C" w:rsidRPr="00002905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E30663D" wp14:editId="479D977D">
                <wp:simplePos x="0" y="0"/>
                <wp:positionH relativeFrom="column">
                  <wp:posOffset>5449073</wp:posOffset>
                </wp:positionH>
                <wp:positionV relativeFrom="paragraph">
                  <wp:posOffset>6751347</wp:posOffset>
                </wp:positionV>
                <wp:extent cx="262393" cy="67586"/>
                <wp:effectExtent l="0" t="0" r="23495" b="27940"/>
                <wp:wrapNone/>
                <wp:docPr id="93" name="Прямоугольник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675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F7CFDF" id="Прямоугольник 93" o:spid="_x0000_s1026" style="position:absolute;margin-left:429.05pt;margin-top:531.6pt;width:20.65pt;height:5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" fillcolor="white [3212]" strokecolor="white [3212]" strokeweight="1pt"/>
            </w:pict>
          </mc:Fallback>
        </mc:AlternateContent>
      </w:r>
      <w:r w:rsidR="004D3D6C" w:rsidRPr="00002905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64691A3" wp14:editId="17A94EF8">
                <wp:simplePos x="0" y="0"/>
                <wp:positionH relativeFrom="column">
                  <wp:posOffset>5399571</wp:posOffset>
                </wp:positionH>
                <wp:positionV relativeFrom="paragraph">
                  <wp:posOffset>6674016</wp:posOffset>
                </wp:positionV>
                <wp:extent cx="262393" cy="67586"/>
                <wp:effectExtent l="0" t="0" r="23495" b="27940"/>
                <wp:wrapNone/>
                <wp:docPr id="92" name="Прямоугольник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675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4C44D" id="Прямоугольник 92" o:spid="_x0000_s1026" style="position:absolute;margin-left:425.15pt;margin-top:525.5pt;width:20.65pt;height:5.3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" fillcolor="white [3212]" strokecolor="white [3212]" strokeweight="1pt"/>
            </w:pict>
          </mc:Fallback>
        </mc:AlternateContent>
      </w:r>
      <w:r w:rsidR="00AE4286" w:rsidRPr="00002905">
        <w:t xml:space="preserve">Глядя </w:t>
      </w:r>
      <w:r w:rsidR="00E20F71" w:rsidRPr="00002905">
        <w:t>на таблицу,</w:t>
      </w:r>
      <w:r w:rsidR="00AE4286" w:rsidRPr="00002905">
        <w:t xml:space="preserve"> можно отметить, что о</w:t>
      </w:r>
      <w:r w:rsidR="00F16382" w:rsidRPr="00002905">
        <w:t>ценка варьируется о</w:t>
      </w:r>
      <w:r w:rsidR="00F27C8A" w:rsidRPr="00002905">
        <w:t>т 0.873378</w:t>
      </w:r>
      <w:r w:rsidR="00F16382" w:rsidRPr="00002905">
        <w:t xml:space="preserve"> до</w:t>
      </w:r>
      <w:r w:rsidR="00F27C8A" w:rsidRPr="00002905">
        <w:t xml:space="preserve"> 0.980625</w:t>
      </w:r>
      <w:r w:rsidR="00AE4286" w:rsidRPr="00002905">
        <w:t>,</w:t>
      </w:r>
      <w:r w:rsidR="00F16382" w:rsidRPr="00002905">
        <w:t xml:space="preserve"> если сравнивать категории </w:t>
      </w:r>
      <w:r w:rsidR="00C1009F">
        <w:rPr>
          <w:lang w:val="en-US"/>
        </w:rPr>
        <w:t>form</w:t>
      </w:r>
      <w:r w:rsidR="00F16382" w:rsidRPr="00002905">
        <w:t xml:space="preserve"> и</w:t>
      </w:r>
      <w:r w:rsidR="00E20F71" w:rsidRPr="00002905">
        <w:t xml:space="preserve"> </w:t>
      </w:r>
      <w:r w:rsidR="00F27C8A" w:rsidRPr="00002905">
        <w:rPr>
          <w:lang w:val="en-US"/>
        </w:rPr>
        <w:t>rhythm</w:t>
      </w:r>
      <w:r w:rsidR="00C1009F" w:rsidRPr="00C1009F">
        <w:t>.</w:t>
      </w:r>
      <w:r w:rsidR="00F27C8A" w:rsidRPr="00002905">
        <w:t xml:space="preserve"> </w:t>
      </w:r>
      <w:r w:rsidR="00F16382" w:rsidRPr="00002905">
        <w:t xml:space="preserve">Но стоит отметить, что </w:t>
      </w:r>
      <w:r w:rsidR="00D56950" w:rsidRPr="00002905">
        <w:t>обучающее множеств</w:t>
      </w:r>
      <w:r w:rsidR="00C1009F">
        <w:t>о</w:t>
      </w:r>
      <w:r w:rsidR="00D56950" w:rsidRPr="00002905">
        <w:t xml:space="preserve"> для категории </w:t>
      </w:r>
      <w:r w:rsidR="00F27C8A" w:rsidRPr="00002905">
        <w:rPr>
          <w:lang w:val="en-US"/>
        </w:rPr>
        <w:t>form</w:t>
      </w:r>
      <w:r w:rsidR="00F27C8A" w:rsidRPr="00002905">
        <w:t xml:space="preserve"> </w:t>
      </w:r>
      <w:r w:rsidR="00D56950" w:rsidRPr="00002905">
        <w:t>много меньше по сравнению с другими категориями, поскольку около 12 тыс</w:t>
      </w:r>
      <w:r w:rsidR="00C1009F">
        <w:t>яч</w:t>
      </w:r>
      <w:r w:rsidR="00D56950" w:rsidRPr="00002905">
        <w:t xml:space="preserve"> ЭКГ не содержат аннотаций </w:t>
      </w:r>
      <w:r w:rsidR="00E20F71" w:rsidRPr="00002905">
        <w:t>для неё</w:t>
      </w:r>
      <w:r w:rsidR="00D56950" w:rsidRPr="00002905">
        <w:t>.</w:t>
      </w:r>
      <w:r w:rsidR="003D73B8">
        <w:t xml:space="preserve"> Поэтому в этой категории модели </w:t>
      </w:r>
      <w:r w:rsidR="003D73B8">
        <w:rPr>
          <w:lang w:val="en-US"/>
        </w:rPr>
        <w:t>lstm</w:t>
      </w:r>
      <w:r w:rsidR="003D73B8" w:rsidRPr="003D73B8">
        <w:t xml:space="preserve"> </w:t>
      </w:r>
      <w:r w:rsidR="003D73B8">
        <w:t xml:space="preserve">и </w:t>
      </w:r>
      <w:r w:rsidR="003D73B8">
        <w:rPr>
          <w:lang w:val="en-US"/>
        </w:rPr>
        <w:t>lstm</w:t>
      </w:r>
      <w:r w:rsidR="003D73B8" w:rsidRPr="003D73B8">
        <w:t>_</w:t>
      </w:r>
      <w:r w:rsidR="003D73B8">
        <w:rPr>
          <w:lang w:val="en-US"/>
        </w:rPr>
        <w:t>bidir</w:t>
      </w:r>
      <w:r w:rsidR="003D73B8" w:rsidRPr="003D73B8">
        <w:t xml:space="preserve"> </w:t>
      </w:r>
      <w:r w:rsidR="003D73B8">
        <w:t>показывают низкие оценки</w:t>
      </w:r>
      <w:r w:rsidR="003D73B8" w:rsidRPr="003D73B8">
        <w:t xml:space="preserve">: 0.873378 </w:t>
      </w:r>
      <w:r w:rsidR="003D73B8">
        <w:t>и 0.887075 соответственно.</w:t>
      </w:r>
      <w:r w:rsidR="00F27C8A" w:rsidRPr="00002905">
        <w:t xml:space="preserve"> На наиболее больших категориях, таких как </w:t>
      </w:r>
      <w:r w:rsidR="00F27C8A" w:rsidRPr="00002905">
        <w:rPr>
          <w:lang w:val="en-US"/>
        </w:rPr>
        <w:t>all</w:t>
      </w:r>
      <w:r w:rsidR="00F27C8A" w:rsidRPr="00002905">
        <w:t xml:space="preserve"> или </w:t>
      </w:r>
      <w:r w:rsidR="00F27C8A" w:rsidRPr="00002905">
        <w:rPr>
          <w:lang w:val="en-US"/>
        </w:rPr>
        <w:t>diag</w:t>
      </w:r>
      <w:r w:rsidR="00C1009F" w:rsidRPr="00C1009F">
        <w:t>,</w:t>
      </w:r>
      <w:r w:rsidR="00F27C8A" w:rsidRPr="00002905">
        <w:t xml:space="preserve"> </w:t>
      </w:r>
      <w:r w:rsidR="00C1009F">
        <w:t>м</w:t>
      </w:r>
      <w:r w:rsidR="00F27C8A" w:rsidRPr="00002905">
        <w:t>ы можем наблюдать достаточно высокие оценки в диапазоне от 0.9</w:t>
      </w:r>
      <w:r w:rsidR="0009262D">
        <w:t>04</w:t>
      </w:r>
      <w:r w:rsidR="00C1009F" w:rsidRPr="00C1009F">
        <w:t>496</w:t>
      </w:r>
      <w:r w:rsidR="00F27C8A" w:rsidRPr="00002905">
        <w:t xml:space="preserve"> и до 0.926</w:t>
      </w:r>
      <w:r w:rsidR="00C1009F" w:rsidRPr="00C1009F">
        <w:t>086</w:t>
      </w:r>
      <w:r w:rsidR="00EA62C8" w:rsidRPr="00002905">
        <w:t xml:space="preserve">. </w:t>
      </w:r>
      <w:r w:rsidR="00A112A9">
        <w:t>Полученные</w:t>
      </w:r>
      <w:r w:rsidR="00A112A9" w:rsidRPr="00A112A9">
        <w:t xml:space="preserve"> </w:t>
      </w:r>
      <w:r w:rsidR="00A112A9">
        <w:t xml:space="preserve">нами </w:t>
      </w:r>
      <w:r w:rsidR="00A112A9" w:rsidRPr="00A112A9">
        <w:t xml:space="preserve">результаты очень близки к </w:t>
      </w:r>
      <w:r w:rsidR="00606134">
        <w:t>«</w:t>
      </w:r>
      <w:r w:rsidR="00A112A9" w:rsidRPr="00A112A9">
        <w:t>эталонным</w:t>
      </w:r>
      <w:r w:rsidR="00606134">
        <w:t>»</w:t>
      </w:r>
      <w:r w:rsidR="00A112A9" w:rsidRPr="00A112A9">
        <w:t>, представленным в статье [1]. Особенно заметен значительный прирост производительности для моделей lstm и lstm_bidir в категории rhythm, где мы достигли оценок 0.966073 и 0.980625 соответственно.</w:t>
      </w:r>
      <w:r w:rsidR="00145AFC" w:rsidRPr="00145AFC">
        <w:t xml:space="preserve"> </w:t>
      </w:r>
      <w:r w:rsidR="00C1009F">
        <w:t>Сопоставляя</w:t>
      </w:r>
      <w:r w:rsidR="00C1009F" w:rsidRPr="00002905">
        <w:t xml:space="preserve"> наши результаты с лучшей моделью статьи [1], а именно </w:t>
      </w:r>
      <w:r w:rsidR="00C1009F" w:rsidRPr="00002905">
        <w:rPr>
          <w:lang w:val="en-US"/>
        </w:rPr>
        <w:t>xresnet</w:t>
      </w:r>
      <w:r w:rsidR="00C1009F" w:rsidRPr="00002905">
        <w:t>1</w:t>
      </w:r>
      <w:r w:rsidR="00C1009F" w:rsidRPr="00002905">
        <w:rPr>
          <w:lang w:val="en-US"/>
        </w:rPr>
        <w:t>d</w:t>
      </w:r>
      <w:r w:rsidR="00C1009F" w:rsidRPr="00002905">
        <w:t xml:space="preserve">101 можно заключить, что рекуррентные нейронные сети имеют большой потенциал в решении задач </w:t>
      </w:r>
      <w:r w:rsidR="00C1009F">
        <w:t>многозначной</w:t>
      </w:r>
      <w:r w:rsidR="00C1009F" w:rsidRPr="00002905">
        <w:t xml:space="preserve"> классификации временных рядов. </w:t>
      </w:r>
    </w:p>
    <w:p w14:paraId="003B0BC3" w14:textId="08036DC8" w:rsidR="00BC504C" w:rsidRDefault="00BC504C" w:rsidP="004244FB">
      <w:pPr>
        <w:spacing w:line="360" w:lineRule="auto"/>
        <w:ind w:firstLine="709"/>
      </w:pPr>
      <w:r w:rsidRPr="00BC504C">
        <w:t>Сравнивая модели lstm_bidir и lstm отдельно в категориях rhythm и form, можно заметить, что результат модели lstm_bidir почти на 0.</w:t>
      </w:r>
      <w:r w:rsidR="008E406B">
        <w:t>0</w:t>
      </w:r>
      <w:r w:rsidRPr="00BC504C">
        <w:t xml:space="preserve">2 пункта выше, чем у модели lstm. </w:t>
      </w:r>
    </w:p>
    <w:p w14:paraId="5E93A4FE" w14:textId="6F2B3F7E" w:rsidR="00B25959" w:rsidRPr="00B25959" w:rsidRDefault="00B25959" w:rsidP="004244FB">
      <w:pPr>
        <w:spacing w:line="360" w:lineRule="auto"/>
        <w:ind w:firstLine="709"/>
      </w:pPr>
      <w:r w:rsidRPr="00B25959">
        <w:lastRenderedPageBreak/>
        <w:t>Общее сравнение по всем категориям показывает, что модели lstm и lstm_bidir на данном наборе данных демонстрируют одинаково высокие значения AUC. Это говорит о их</w:t>
      </w:r>
      <w:r w:rsidR="000272B5">
        <w:t xml:space="preserve"> высокой</w:t>
      </w:r>
      <w:r w:rsidRPr="00B25959">
        <w:t xml:space="preserve"> эффективно</w:t>
      </w:r>
      <w:r w:rsidR="000272B5">
        <w:t>сть в классификации</w:t>
      </w:r>
      <w:r w:rsidRPr="00B25959">
        <w:t xml:space="preserve"> сигна</w:t>
      </w:r>
      <w:r w:rsidR="000272B5">
        <w:t>лов</w:t>
      </w:r>
      <w:r w:rsidRPr="00B25959">
        <w:t xml:space="preserve"> ЭКГ, представленны</w:t>
      </w:r>
      <w:r w:rsidR="000272B5">
        <w:t>х</w:t>
      </w:r>
      <w:r w:rsidRPr="00B25959">
        <w:t xml:space="preserve"> в виде временных рядов. Также, это указывает на то, что использование двунаправленной LSTM</w:t>
      </w:r>
      <w:r w:rsidR="00606134">
        <w:t>-</w:t>
      </w:r>
      <w:r w:rsidRPr="00B25959">
        <w:t xml:space="preserve">сети не всегда приводит к существенному преимуществу по сравнению с однонаправленной </w:t>
      </w:r>
      <w:r w:rsidR="00767589" w:rsidRPr="00B25959">
        <w:t>LSTM</w:t>
      </w:r>
      <w:r w:rsidR="00606134">
        <w:t>-</w:t>
      </w:r>
      <w:r w:rsidR="00767589" w:rsidRPr="00B25959">
        <w:t>сеть</w:t>
      </w:r>
      <w:r w:rsidR="00767589">
        <w:t>ю</w:t>
      </w:r>
      <w:r>
        <w:t>.</w:t>
      </w:r>
    </w:p>
    <w:p w14:paraId="3206BE0B" w14:textId="45B84615" w:rsidR="00FB45A3" w:rsidRPr="00223C3A" w:rsidRDefault="00EA62C8" w:rsidP="004244FB">
      <w:pPr>
        <w:spacing w:line="360" w:lineRule="auto"/>
        <w:ind w:firstLine="709"/>
      </w:pPr>
      <w:r w:rsidRPr="00002905">
        <w:t>Далее представлены графики</w:t>
      </w:r>
      <w:r w:rsidR="00CB77C9" w:rsidRPr="00002905">
        <w:t xml:space="preserve"> измерений </w:t>
      </w:r>
      <w:r w:rsidR="007B1980">
        <w:t xml:space="preserve">(рис. 1-3) </w:t>
      </w:r>
      <w:r w:rsidR="00CB77C9" w:rsidRPr="00002905">
        <w:t>во время обучения</w:t>
      </w:r>
      <w:r w:rsidRPr="00002905">
        <w:t xml:space="preserve">, очередность которых соответствует </w:t>
      </w:r>
      <w:r w:rsidR="00ED3773">
        <w:t>результатам</w:t>
      </w:r>
      <w:r w:rsidRPr="00002905">
        <w:t xml:space="preserve"> в таблице. </w:t>
      </w:r>
      <w:r w:rsidR="008F26C4" w:rsidRPr="008F26C4">
        <w:t>На графике значения потерь отложены по оси ординат на левой половине, а значения метрики AUC отложены по оси ординат на правой половине. По оси абсцисс отображается количество эпох, на протяжении которых происходили измерения.</w:t>
      </w:r>
    </w:p>
    <w:p w14:paraId="02F33B68" w14:textId="3383B052" w:rsidR="00FB45A3" w:rsidRDefault="003855BD" w:rsidP="00C7130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5E101726" wp14:editId="0F1A38B0">
                <wp:simplePos x="0" y="0"/>
                <wp:positionH relativeFrom="column">
                  <wp:posOffset>8890</wp:posOffset>
                </wp:positionH>
                <wp:positionV relativeFrom="paragraph">
                  <wp:posOffset>3175</wp:posOffset>
                </wp:positionV>
                <wp:extent cx="5940425" cy="8865235"/>
                <wp:effectExtent l="0" t="0" r="3175" b="6985"/>
                <wp:wrapTopAndBottom/>
                <wp:docPr id="235" name="Группа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865235"/>
                          <a:chOff x="0" y="0"/>
                          <a:chExt cx="5940425" cy="8865235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41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4" name="Надпись 234"/>
                        <wps:cNvSpPr txBox="1"/>
                        <wps:spPr>
                          <a:xfrm>
                            <a:off x="0" y="8414385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2BA035" w14:textId="65737B4C" w:rsidR="003855BD" w:rsidRPr="002E7932" w:rsidRDefault="007B1980" w:rsidP="001B51A8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Р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ис. 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2F5FC9" w:rsidRPr="002E793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Набор данных 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PTB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-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XL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. Категории 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="003855BD" w:rsidRPr="00BE6B5D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 xml:space="preserve"> - </w:t>
                              </w:r>
                              <w:r w:rsidR="003855BD" w:rsidRPr="002E793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diag</w:t>
                              </w:r>
                              <w:r w:rsidR="003855BD" w:rsidRPr="00BE6B5D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101726" id="Группа 235" o:spid="_x0000_s1026" style="position:absolute;left:0;text-align:left;margin-left:.7pt;margin-top:.25pt;width:467.75pt;height:698.05pt;z-index:252005376;mso-height-relative:margin" coordsize="59404,88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74" o:spid="_x0000_s1027" type="#_x0000_t75" style="position:absolute;width:59404;height:8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34" o:spid="_x0000_s1028" type="#_x0000_t202" style="position:absolute;top:84143;width:5940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" stroked="f">
                  <v:textbox style="mso-fit-shape-to-text:t" inset="0,0,0,0">
                    <w:txbxContent>
                      <w:p w14:paraId="352BA035" w14:textId="65737B4C" w:rsidR="003855BD" w:rsidRPr="002E7932" w:rsidRDefault="007B1980" w:rsidP="001B51A8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r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Р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ис. 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2F5FC9" w:rsidRPr="002E793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1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Набор данных 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PTB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-</w:t>
                        </w:r>
                        <w:r w:rsidR="003855BD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XL</w:t>
                        </w:r>
                        <w:r w:rsidR="003855BD" w:rsidRPr="002E793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. Категории </w:t>
                        </w:r>
                        <w:r w:rsidR="003855BD" w:rsidRPr="002E793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="003855BD" w:rsidRPr="00BE6B5D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 xml:space="preserve"> - </w:t>
                        </w:r>
                        <w:r w:rsidR="003855BD" w:rsidRPr="002E793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  <w:lang w:val="en-US"/>
                          </w:rPr>
                          <w:t>diag</w:t>
                        </w:r>
                        <w:r w:rsidR="003855BD" w:rsidRPr="00BE6B5D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FF22B32" w14:textId="44340417" w:rsidR="00FB45A3" w:rsidRDefault="003855BD" w:rsidP="00C71301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72B037FD" wp14:editId="43315DE8">
                <wp:simplePos x="0" y="0"/>
                <wp:positionH relativeFrom="margin">
                  <wp:align>left</wp:align>
                </wp:positionH>
                <wp:positionV relativeFrom="paragraph">
                  <wp:posOffset>-219</wp:posOffset>
                </wp:positionV>
                <wp:extent cx="5940425" cy="8751570"/>
                <wp:effectExtent l="0" t="0" r="3175" b="0"/>
                <wp:wrapTopAndBottom/>
                <wp:docPr id="237" name="Группа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751570"/>
                          <a:chOff x="0" y="0"/>
                          <a:chExt cx="5940425" cy="8751570"/>
                        </a:xfrm>
                      </wpg:grpSpPr>
                      <pic:pic xmlns:pic="http://schemas.openxmlformats.org/drawingml/2006/picture">
                        <pic:nvPicPr>
                          <pic:cNvPr id="75" name="Рисунок 7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300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6" name="Надпись 236"/>
                        <wps:cNvSpPr txBox="1"/>
                        <wps:spPr>
                          <a:xfrm>
                            <a:off x="0" y="8300720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2BBD78" w14:textId="45F6ACE1" w:rsidR="003855BD" w:rsidRPr="001B51A8" w:rsidRDefault="003855BD" w:rsidP="001B51A8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2F5FC9" w:rsidRPr="001B51A8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2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CF7AD2"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PTB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XL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 w:rsidRPr="00BE6B5D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Категории 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superdiag</w:t>
                              </w:r>
                              <w:r w:rsidRPr="00BE6B5D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- </w:t>
                              </w:r>
                              <w:r w:rsidRPr="001B51A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subdiag</w:t>
                              </w:r>
                              <w:r w:rsidRPr="00BE6B5D">
                                <w:rPr>
                                  <w:i w:val="0"/>
                                  <w:iCs w:val="0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037FD" id="Группа 237" o:spid="_x0000_s1029" style="position:absolute;left:0;text-align:left;margin-left:0;margin-top:0;width:467.75pt;height:689.1pt;z-index:252008448;mso-position-horizontal:left;mso-position-horizontal-relative:margin;mso-height-relative:margin" coordsize="59404,87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">
                <v:shape id="Рисунок 75" o:spid="_x0000_s1030" type="#_x0000_t75" style="position:absolute;width:59404;height:83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">
                  <v:imagedata r:id="rId13" o:title=""/>
                </v:shape>
                <v:shape id="Надпись 236" o:spid="_x0000_s1031" type="#_x0000_t202" style="position:absolute;top:83007;width:5940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432BBD78" w14:textId="45F6ACE1" w:rsidR="003855BD" w:rsidRPr="001B51A8" w:rsidRDefault="003855BD" w:rsidP="001B51A8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sz w:val="20"/>
                            <w:szCs w:val="20"/>
                          </w:rPr>
                        </w:pP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2F5FC9" w:rsidRPr="001B51A8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2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CF7AD2"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PTB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-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XL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</w:t>
                        </w:r>
                        <w:r w:rsidRPr="00BE6B5D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Категории 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superdiag</w:t>
                        </w:r>
                        <w:r w:rsidRPr="00BE6B5D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- </w:t>
                        </w:r>
                        <w:r w:rsidRPr="001B51A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subdiag</w:t>
                        </w:r>
                        <w:r w:rsidRPr="00BE6B5D">
                          <w:rPr>
                            <w:i w:val="0"/>
                            <w:iCs w:val="0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392FEA61" w14:textId="54A17821" w:rsidR="00FB45A3" w:rsidRPr="003855BD" w:rsidRDefault="003855BD" w:rsidP="003855BD">
      <w:pPr>
        <w:spacing w:line="360" w:lineRule="auto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664D022E" wp14:editId="1D488FC2">
                <wp:simplePos x="0" y="0"/>
                <wp:positionH relativeFrom="column">
                  <wp:posOffset>-280035</wp:posOffset>
                </wp:positionH>
                <wp:positionV relativeFrom="paragraph">
                  <wp:posOffset>3810</wp:posOffset>
                </wp:positionV>
                <wp:extent cx="5940425" cy="8813800"/>
                <wp:effectExtent l="0" t="0" r="3175" b="6350"/>
                <wp:wrapTopAndBottom/>
                <wp:docPr id="239" name="Группа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813800"/>
                          <a:chOff x="0" y="0"/>
                          <a:chExt cx="5940425" cy="8813800"/>
                        </a:xfrm>
                      </wpg:grpSpPr>
                      <pic:pic xmlns:pic="http://schemas.openxmlformats.org/drawingml/2006/picture">
                        <pic:nvPicPr>
                          <pic:cNvPr id="78" name="Рисунок 7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33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" name="Надпись 238"/>
                        <wps:cNvSpPr txBox="1"/>
                        <wps:spPr>
                          <a:xfrm>
                            <a:off x="0" y="8362950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4E2B5E" w14:textId="26C09A92" w:rsidR="003855BD" w:rsidRPr="002E7932" w:rsidRDefault="003855BD" w:rsidP="002E7932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2F5FC9" w:rsidRPr="002E793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CF7AD2"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PTB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-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XL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Категории 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rhythm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- 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form</w:t>
                              </w:r>
                              <w:r w:rsidRPr="002E793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D022E" id="Группа 239" o:spid="_x0000_s1032" style="position:absolute;left:0;text-align:left;margin-left:-22.05pt;margin-top:.3pt;width:467.75pt;height:694pt;z-index:252011520" coordsize="59404,8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">
                <v:shape id="Рисунок 78" o:spid="_x0000_s1033" type="#_x0000_t75" style="position:absolute;width:59404;height:8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">
                  <v:imagedata r:id="rId15" o:title=""/>
                </v:shape>
                <v:shape id="Надпись 238" o:spid="_x0000_s1034" type="#_x0000_t202" style="position:absolute;top:83629;width:5940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" stroked="f">
                  <v:textbox style="mso-fit-shape-to-text:t" inset="0,0,0,0">
                    <w:txbxContent>
                      <w:p w14:paraId="424E2B5E" w14:textId="26C09A92" w:rsidR="003855BD" w:rsidRPr="002E7932" w:rsidRDefault="003855BD" w:rsidP="002E7932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2F5FC9" w:rsidRPr="002E793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3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CF7AD2"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PTB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-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XL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Категории 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rhythm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- 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form</w:t>
                        </w:r>
                        <w:r w:rsidRPr="002E793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A8719BC" w14:textId="6EBE1F2E" w:rsidR="00982644" w:rsidRPr="00223C3A" w:rsidRDefault="00982644" w:rsidP="001379EF">
      <w:pPr>
        <w:pStyle w:val="2"/>
        <w:numPr>
          <w:ilvl w:val="1"/>
          <w:numId w:val="27"/>
        </w:numPr>
        <w:ind w:left="0" w:firstLine="0"/>
      </w:pPr>
      <w:bookmarkStart w:id="48" w:name="_Toc137225190"/>
      <w:bookmarkStart w:id="49" w:name="_Toc138087802"/>
      <w:r w:rsidRPr="00223C3A">
        <w:lastRenderedPageBreak/>
        <w:t>Прогнозирование заключений ЭКГ на наборе данных ICBEB2018</w:t>
      </w:r>
      <w:r w:rsidR="00A22FC5">
        <w:t>. Трансферное обучение</w:t>
      </w:r>
      <w:bookmarkEnd w:id="48"/>
      <w:bookmarkEnd w:id="49"/>
      <w:r w:rsidRPr="00223C3A">
        <w:t xml:space="preserve"> </w:t>
      </w:r>
    </w:p>
    <w:p w14:paraId="458B5A6C" w14:textId="57ED65F4" w:rsidR="008E639B" w:rsidRDefault="008E639B" w:rsidP="004244FB">
      <w:pPr>
        <w:spacing w:line="360" w:lineRule="auto"/>
        <w:ind w:firstLine="709"/>
      </w:pPr>
      <w:r w:rsidRPr="00223C3A">
        <w:t>Здесь мы приводим таблиц</w:t>
      </w:r>
      <w:r w:rsidR="001504E7" w:rsidRPr="00223C3A">
        <w:t>у</w:t>
      </w:r>
      <w:r w:rsidRPr="00223C3A">
        <w:t xml:space="preserve"> </w:t>
      </w:r>
      <w:r w:rsidR="001504E7" w:rsidRPr="00223C3A">
        <w:t xml:space="preserve">2 </w:t>
      </w:r>
      <w:r w:rsidRPr="00223C3A">
        <w:t xml:space="preserve">и графики с результатами оценки качества моделей-классификаторов </w:t>
      </w:r>
      <w:r w:rsidRPr="00223C3A">
        <w:rPr>
          <w:lang w:val="en-US"/>
        </w:rPr>
        <w:t>lstm</w:t>
      </w:r>
      <w:r w:rsidRPr="00223C3A">
        <w:t xml:space="preserve"> и </w:t>
      </w:r>
      <w:r w:rsidRPr="00223C3A">
        <w:rPr>
          <w:lang w:val="en-US"/>
        </w:rPr>
        <w:t>lstm</w:t>
      </w:r>
      <w:r w:rsidRPr="00223C3A">
        <w:t>_</w:t>
      </w:r>
      <w:r w:rsidRPr="00223C3A">
        <w:rPr>
          <w:lang w:val="en-US"/>
        </w:rPr>
        <w:t>bidir</w:t>
      </w:r>
      <w:r w:rsidRPr="00223C3A">
        <w:t xml:space="preserve"> при работе с набором данных </w:t>
      </w:r>
      <w:r w:rsidRPr="00223C3A">
        <w:rPr>
          <w:lang w:val="en-US"/>
        </w:rPr>
        <w:t>ICBEB</w:t>
      </w:r>
      <w:r w:rsidR="005F258E" w:rsidRPr="00223C3A">
        <w:t>2018</w:t>
      </w:r>
      <w:r w:rsidRPr="00223C3A">
        <w:t xml:space="preserve">, а также </w:t>
      </w:r>
      <w:r w:rsidR="001504E7" w:rsidRPr="00223C3A">
        <w:t xml:space="preserve">таблицу 3 с </w:t>
      </w:r>
      <w:r w:rsidRPr="00223C3A">
        <w:t>результат</w:t>
      </w:r>
      <w:r w:rsidR="001504E7" w:rsidRPr="00223C3A">
        <w:t>ами</w:t>
      </w:r>
      <w:r w:rsidRPr="00223C3A">
        <w:t xml:space="preserve"> оценки качества моделей, обученных по методу трансферного обучения. В качестве базовой модели для трансферного обучения была </w:t>
      </w:r>
      <w:r w:rsidR="004124A3">
        <w:t>взята</w:t>
      </w:r>
      <w:r w:rsidRPr="00223C3A">
        <w:t xml:space="preserve"> модель</w:t>
      </w:r>
      <w:r w:rsidR="009E6B87" w:rsidRPr="00223C3A">
        <w:t xml:space="preserve"> </w:t>
      </w:r>
      <w:r w:rsidR="009E6B87" w:rsidRPr="00223C3A">
        <w:rPr>
          <w:lang w:val="en-US"/>
        </w:rPr>
        <w:t>lstm</w:t>
      </w:r>
      <w:r w:rsidR="005F258E" w:rsidRPr="00223C3A">
        <w:t xml:space="preserve">, обученная на </w:t>
      </w:r>
      <w:r w:rsidR="004D64B0" w:rsidRPr="00223C3A">
        <w:t xml:space="preserve">категории </w:t>
      </w:r>
      <w:r w:rsidR="004D64B0" w:rsidRPr="00223C3A">
        <w:rPr>
          <w:lang w:val="en-US"/>
        </w:rPr>
        <w:t>all</w:t>
      </w:r>
      <w:r w:rsidR="004D64B0" w:rsidRPr="00223C3A">
        <w:t xml:space="preserve"> набора </w:t>
      </w:r>
      <w:r w:rsidR="005F258E" w:rsidRPr="00223C3A">
        <w:t xml:space="preserve">данных </w:t>
      </w:r>
      <w:r w:rsidR="005F258E" w:rsidRPr="00223C3A">
        <w:rPr>
          <w:lang w:val="en-US"/>
        </w:rPr>
        <w:t>PTB</w:t>
      </w:r>
      <w:r w:rsidR="005F258E" w:rsidRPr="00223C3A">
        <w:t>-</w:t>
      </w:r>
      <w:r w:rsidR="005F258E" w:rsidRPr="00223C3A">
        <w:rPr>
          <w:lang w:val="en-US"/>
        </w:rPr>
        <w:t>XL</w:t>
      </w:r>
      <w:r w:rsidR="00810916" w:rsidRPr="00223C3A">
        <w:t>.</w:t>
      </w:r>
    </w:p>
    <w:p w14:paraId="587AD677" w14:textId="5556A9BC" w:rsidR="0025646D" w:rsidRDefault="0025646D" w:rsidP="00D964D5">
      <w:pPr>
        <w:spacing w:line="360" w:lineRule="auto"/>
        <w:ind w:firstLine="0"/>
      </w:pPr>
      <w:r>
        <w:t>Таблица 2.</w:t>
      </w:r>
    </w:p>
    <w:p w14:paraId="78BA7639" w14:textId="174A2428" w:rsidR="0025646D" w:rsidRPr="0025646D" w:rsidRDefault="0025646D" w:rsidP="00AF2660">
      <w:pPr>
        <w:spacing w:after="120" w:line="360" w:lineRule="auto"/>
        <w:ind w:firstLine="0"/>
        <w:jc w:val="center"/>
      </w:pPr>
      <w:r>
        <w:t xml:space="preserve">Результаты работы моделей </w:t>
      </w:r>
      <w:r>
        <w:rPr>
          <w:lang w:val="en-US"/>
        </w:rPr>
        <w:t>lstm</w:t>
      </w:r>
      <w:r w:rsidRPr="0025646D">
        <w:t xml:space="preserve"> </w:t>
      </w:r>
      <w:r>
        <w:t xml:space="preserve">и </w:t>
      </w:r>
      <w:r>
        <w:rPr>
          <w:lang w:val="en-US"/>
        </w:rPr>
        <w:t>lstm</w:t>
      </w:r>
      <w:r w:rsidRPr="0025646D">
        <w:t>_</w:t>
      </w:r>
      <w:r>
        <w:rPr>
          <w:lang w:val="en-US"/>
        </w:rPr>
        <w:t>bidir</w:t>
      </w:r>
      <w:r w:rsidRPr="0025646D">
        <w:t xml:space="preserve"> </w:t>
      </w:r>
      <w:r>
        <w:t xml:space="preserve">для набора данных </w:t>
      </w:r>
      <w:r>
        <w:rPr>
          <w:lang w:val="en-US"/>
        </w:rPr>
        <w:t>ICBEB</w:t>
      </w:r>
      <w:r w:rsidRPr="0025646D">
        <w:t>2018.</w:t>
      </w:r>
    </w:p>
    <w:tbl>
      <w:tblPr>
        <w:tblStyle w:val="aff0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1701"/>
        <w:gridCol w:w="1701"/>
        <w:gridCol w:w="1701"/>
      </w:tblGrid>
      <w:tr w:rsidR="0044274F" w14:paraId="5AA33949" w14:textId="4F204CA8" w:rsidTr="0025646D">
        <w:trPr>
          <w:jc w:val="center"/>
        </w:trPr>
        <w:tc>
          <w:tcPr>
            <w:tcW w:w="2689" w:type="dxa"/>
          </w:tcPr>
          <w:p w14:paraId="4D738E2A" w14:textId="3B253CDA" w:rsidR="0044274F" w:rsidRPr="0025646D" w:rsidRDefault="0044274F" w:rsidP="00C7130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</w:rPr>
              <w:t>Модель, категория</w:t>
            </w:r>
          </w:p>
        </w:tc>
        <w:tc>
          <w:tcPr>
            <w:tcW w:w="1701" w:type="dxa"/>
          </w:tcPr>
          <w:p w14:paraId="6521BED7" w14:textId="3464DB6D" w:rsidR="0044274F" w:rsidRPr="0025646D" w:rsidRDefault="0044274F" w:rsidP="00C71301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AUC</w:t>
            </w:r>
          </w:p>
        </w:tc>
        <w:tc>
          <w:tcPr>
            <w:tcW w:w="1701" w:type="dxa"/>
          </w:tcPr>
          <w:p w14:paraId="770B4BA2" w14:textId="2D684D32" w:rsidR="0044274F" w:rsidRPr="0025646D" w:rsidRDefault="00134F98" w:rsidP="00C7130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=2</m:t>
                    </m:r>
                  </m:sub>
                </m:sSub>
              </m:oMath>
            </m:oMathPara>
          </w:p>
        </w:tc>
        <w:tc>
          <w:tcPr>
            <w:tcW w:w="1701" w:type="dxa"/>
          </w:tcPr>
          <w:p w14:paraId="2529B275" w14:textId="37502C44" w:rsidR="0044274F" w:rsidRPr="0025646D" w:rsidRDefault="00134F98" w:rsidP="00C71301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G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β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=2</m:t>
                    </m:r>
                  </m:sub>
                </m:sSub>
              </m:oMath>
            </m:oMathPara>
          </w:p>
        </w:tc>
      </w:tr>
      <w:tr w:rsidR="0044274F" w14:paraId="562F2D8F" w14:textId="4BAFFBC9" w:rsidTr="0025646D">
        <w:trPr>
          <w:jc w:val="center"/>
        </w:trPr>
        <w:tc>
          <w:tcPr>
            <w:tcW w:w="2689" w:type="dxa"/>
          </w:tcPr>
          <w:p w14:paraId="42D99709" w14:textId="4DDF34C1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all</w:t>
            </w:r>
          </w:p>
        </w:tc>
        <w:tc>
          <w:tcPr>
            <w:tcW w:w="1701" w:type="dxa"/>
          </w:tcPr>
          <w:p w14:paraId="3084153A" w14:textId="77FBDA65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0.927058</w:t>
            </w:r>
          </w:p>
        </w:tc>
        <w:tc>
          <w:tcPr>
            <w:tcW w:w="1701" w:type="dxa"/>
          </w:tcPr>
          <w:p w14:paraId="3FEB40AA" w14:textId="73E4892A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0.639206</w:t>
            </w:r>
          </w:p>
        </w:tc>
        <w:tc>
          <w:tcPr>
            <w:tcW w:w="1701" w:type="dxa"/>
          </w:tcPr>
          <w:p w14:paraId="395B1A39" w14:textId="66C7240E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0.397033</w:t>
            </w:r>
          </w:p>
        </w:tc>
      </w:tr>
      <w:tr w:rsidR="0044274F" w14:paraId="450103B0" w14:textId="7709CC21" w:rsidTr="0025646D">
        <w:trPr>
          <w:jc w:val="center"/>
        </w:trPr>
        <w:tc>
          <w:tcPr>
            <w:tcW w:w="2689" w:type="dxa"/>
          </w:tcPr>
          <w:p w14:paraId="6AF39878" w14:textId="06F7A383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lstm_bidir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all</w:t>
            </w:r>
          </w:p>
        </w:tc>
        <w:tc>
          <w:tcPr>
            <w:tcW w:w="1701" w:type="dxa"/>
          </w:tcPr>
          <w:p w14:paraId="1E2D256A" w14:textId="3127E544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0.948024</w:t>
            </w:r>
          </w:p>
        </w:tc>
        <w:tc>
          <w:tcPr>
            <w:tcW w:w="1701" w:type="dxa"/>
          </w:tcPr>
          <w:p w14:paraId="47CFB550" w14:textId="14C0F320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0.72525</w:t>
            </w:r>
          </w:p>
        </w:tc>
        <w:tc>
          <w:tcPr>
            <w:tcW w:w="1701" w:type="dxa"/>
          </w:tcPr>
          <w:p w14:paraId="4DE8FC82" w14:textId="63B150D3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0.498124</w:t>
            </w:r>
          </w:p>
        </w:tc>
      </w:tr>
      <w:tr w:rsidR="0044274F" w14:paraId="7D3D7599" w14:textId="7E2BDE11" w:rsidTr="0025646D">
        <w:trPr>
          <w:jc w:val="center"/>
        </w:trPr>
        <w:tc>
          <w:tcPr>
            <w:tcW w:w="2689" w:type="dxa"/>
          </w:tcPr>
          <w:p w14:paraId="52F748E9" w14:textId="6548926F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diag</w:t>
            </w:r>
          </w:p>
        </w:tc>
        <w:tc>
          <w:tcPr>
            <w:tcW w:w="1701" w:type="dxa"/>
          </w:tcPr>
          <w:p w14:paraId="73B4E18B" w14:textId="4F0F16B3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0.951087</w:t>
            </w:r>
          </w:p>
        </w:tc>
        <w:tc>
          <w:tcPr>
            <w:tcW w:w="1701" w:type="dxa"/>
          </w:tcPr>
          <w:p w14:paraId="6833B026" w14:textId="1EEF9590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0.772821</w:t>
            </w:r>
          </w:p>
        </w:tc>
        <w:tc>
          <w:tcPr>
            <w:tcW w:w="1701" w:type="dxa"/>
          </w:tcPr>
          <w:p w14:paraId="73F32005" w14:textId="774CA54E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0.577438</w:t>
            </w:r>
          </w:p>
        </w:tc>
      </w:tr>
      <w:tr w:rsidR="0044274F" w14:paraId="07F74FEF" w14:textId="512044BE" w:rsidTr="0025646D">
        <w:trPr>
          <w:jc w:val="center"/>
        </w:trPr>
        <w:tc>
          <w:tcPr>
            <w:tcW w:w="2689" w:type="dxa"/>
          </w:tcPr>
          <w:p w14:paraId="39D56232" w14:textId="2C268ED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lstm_bidir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diag</w:t>
            </w:r>
          </w:p>
        </w:tc>
        <w:tc>
          <w:tcPr>
            <w:tcW w:w="1701" w:type="dxa"/>
          </w:tcPr>
          <w:p w14:paraId="4A24FC7E" w14:textId="1CA77EF5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0.978353</w:t>
            </w:r>
          </w:p>
        </w:tc>
        <w:tc>
          <w:tcPr>
            <w:tcW w:w="1701" w:type="dxa"/>
          </w:tcPr>
          <w:p w14:paraId="7E873264" w14:textId="40333ABF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0.848132</w:t>
            </w:r>
          </w:p>
        </w:tc>
        <w:tc>
          <w:tcPr>
            <w:tcW w:w="1701" w:type="dxa"/>
          </w:tcPr>
          <w:p w14:paraId="5DFA20A3" w14:textId="07A3FF3F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0.721983</w:t>
            </w:r>
          </w:p>
        </w:tc>
      </w:tr>
      <w:tr w:rsidR="0044274F" w14:paraId="7E72102C" w14:textId="5FC2F178" w:rsidTr="0025646D">
        <w:trPr>
          <w:jc w:val="center"/>
        </w:trPr>
        <w:tc>
          <w:tcPr>
            <w:tcW w:w="2689" w:type="dxa"/>
          </w:tcPr>
          <w:p w14:paraId="35C2355A" w14:textId="5E433BED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superdiag</w:t>
            </w:r>
          </w:p>
        </w:tc>
        <w:tc>
          <w:tcPr>
            <w:tcW w:w="1701" w:type="dxa"/>
          </w:tcPr>
          <w:p w14:paraId="76859A01" w14:textId="5BFBE1E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0.976456</w:t>
            </w:r>
          </w:p>
        </w:tc>
        <w:tc>
          <w:tcPr>
            <w:tcW w:w="1701" w:type="dxa"/>
          </w:tcPr>
          <w:p w14:paraId="0F59FCE3" w14:textId="739B6939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0.886053</w:t>
            </w:r>
          </w:p>
        </w:tc>
        <w:tc>
          <w:tcPr>
            <w:tcW w:w="1701" w:type="dxa"/>
          </w:tcPr>
          <w:p w14:paraId="54B663C8" w14:textId="0A4E6BCF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0.8125</w:t>
            </w:r>
          </w:p>
        </w:tc>
      </w:tr>
      <w:tr w:rsidR="0044274F" w14:paraId="7A02318E" w14:textId="741ECBAA" w:rsidTr="0025646D">
        <w:trPr>
          <w:jc w:val="center"/>
        </w:trPr>
        <w:tc>
          <w:tcPr>
            <w:tcW w:w="2689" w:type="dxa"/>
          </w:tcPr>
          <w:p w14:paraId="78E352E7" w14:textId="545EE12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lstm_bidir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superdiag</w:t>
            </w:r>
          </w:p>
        </w:tc>
        <w:tc>
          <w:tcPr>
            <w:tcW w:w="1701" w:type="dxa"/>
          </w:tcPr>
          <w:p w14:paraId="43F06FEA" w14:textId="1B4A4D07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0.981656</w:t>
            </w:r>
          </w:p>
        </w:tc>
        <w:tc>
          <w:tcPr>
            <w:tcW w:w="1701" w:type="dxa"/>
          </w:tcPr>
          <w:p w14:paraId="6B81E0A9" w14:textId="68B1AD7A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0.920987</w:t>
            </w:r>
          </w:p>
        </w:tc>
        <w:tc>
          <w:tcPr>
            <w:tcW w:w="1701" w:type="dxa"/>
          </w:tcPr>
          <w:p w14:paraId="5C783B0F" w14:textId="26831D8D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0.843602</w:t>
            </w:r>
          </w:p>
        </w:tc>
      </w:tr>
      <w:tr w:rsidR="0044274F" w14:paraId="01875755" w14:textId="0B7E837F" w:rsidTr="0025646D">
        <w:trPr>
          <w:jc w:val="center"/>
        </w:trPr>
        <w:tc>
          <w:tcPr>
            <w:tcW w:w="2689" w:type="dxa"/>
          </w:tcPr>
          <w:p w14:paraId="413414B7" w14:textId="56F101F1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subdiag</w:t>
            </w:r>
          </w:p>
        </w:tc>
        <w:tc>
          <w:tcPr>
            <w:tcW w:w="1701" w:type="dxa"/>
          </w:tcPr>
          <w:p w14:paraId="060B7B56" w14:textId="3503611E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0.9</w:t>
            </w:r>
            <w:r w:rsidRPr="0025646D">
              <w:rPr>
                <w:sz w:val="22"/>
                <w:szCs w:val="22"/>
              </w:rPr>
              <w:t>778</w:t>
            </w:r>
          </w:p>
        </w:tc>
        <w:tc>
          <w:tcPr>
            <w:tcW w:w="1701" w:type="dxa"/>
          </w:tcPr>
          <w:p w14:paraId="101A5008" w14:textId="6EC77F04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0.875125</w:t>
            </w:r>
          </w:p>
        </w:tc>
        <w:tc>
          <w:tcPr>
            <w:tcW w:w="1701" w:type="dxa"/>
          </w:tcPr>
          <w:p w14:paraId="0F8758D6" w14:textId="65456840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0.729437</w:t>
            </w:r>
          </w:p>
        </w:tc>
      </w:tr>
      <w:tr w:rsidR="0044274F" w14:paraId="29FF034F" w14:textId="5667B7F9" w:rsidTr="0025646D">
        <w:trPr>
          <w:jc w:val="center"/>
        </w:trPr>
        <w:tc>
          <w:tcPr>
            <w:tcW w:w="2689" w:type="dxa"/>
          </w:tcPr>
          <w:p w14:paraId="402DF720" w14:textId="76E453CA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lstm_bidir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subdiag</w:t>
            </w:r>
          </w:p>
        </w:tc>
        <w:tc>
          <w:tcPr>
            <w:tcW w:w="1701" w:type="dxa"/>
          </w:tcPr>
          <w:p w14:paraId="3E6E56A6" w14:textId="67461A2A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0.979296</w:t>
            </w:r>
          </w:p>
        </w:tc>
        <w:tc>
          <w:tcPr>
            <w:tcW w:w="1701" w:type="dxa"/>
          </w:tcPr>
          <w:p w14:paraId="3F38F3F7" w14:textId="11772128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0.936381</w:t>
            </w:r>
          </w:p>
        </w:tc>
        <w:tc>
          <w:tcPr>
            <w:tcW w:w="1701" w:type="dxa"/>
          </w:tcPr>
          <w:p w14:paraId="6409A811" w14:textId="40AA8884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0.819444</w:t>
            </w:r>
          </w:p>
        </w:tc>
      </w:tr>
      <w:tr w:rsidR="0044274F" w14:paraId="07EEAA8A" w14:textId="6181817F" w:rsidTr="0025646D">
        <w:trPr>
          <w:jc w:val="center"/>
        </w:trPr>
        <w:tc>
          <w:tcPr>
            <w:tcW w:w="2689" w:type="dxa"/>
          </w:tcPr>
          <w:p w14:paraId="372EC1D8" w14:textId="1B0A58F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form</w:t>
            </w:r>
          </w:p>
        </w:tc>
        <w:tc>
          <w:tcPr>
            <w:tcW w:w="1701" w:type="dxa"/>
          </w:tcPr>
          <w:p w14:paraId="17CF54A3" w14:textId="1F0B729D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0.928469</w:t>
            </w:r>
          </w:p>
        </w:tc>
        <w:tc>
          <w:tcPr>
            <w:tcW w:w="1701" w:type="dxa"/>
          </w:tcPr>
          <w:p w14:paraId="602E7B12" w14:textId="38FB3CB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0.779212</w:t>
            </w:r>
          </w:p>
        </w:tc>
        <w:tc>
          <w:tcPr>
            <w:tcW w:w="1701" w:type="dxa"/>
          </w:tcPr>
          <w:p w14:paraId="4051BF80" w14:textId="643EEE0C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0.578723</w:t>
            </w:r>
          </w:p>
        </w:tc>
      </w:tr>
      <w:tr w:rsidR="0044274F" w14:paraId="79A42ADF" w14:textId="1B2C6D97" w:rsidTr="0025646D">
        <w:trPr>
          <w:jc w:val="center"/>
        </w:trPr>
        <w:tc>
          <w:tcPr>
            <w:tcW w:w="2689" w:type="dxa"/>
          </w:tcPr>
          <w:p w14:paraId="6A1121E2" w14:textId="63B12F4B" w:rsidR="0044274F" w:rsidRPr="0025646D" w:rsidRDefault="0044274F" w:rsidP="00F83B57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25646D">
              <w:rPr>
                <w:sz w:val="22"/>
                <w:szCs w:val="22"/>
                <w:lang w:val="en-US"/>
              </w:rPr>
              <w:t>lstm_bidir</w:t>
            </w:r>
            <w:r w:rsidRPr="0025646D">
              <w:rPr>
                <w:sz w:val="22"/>
                <w:szCs w:val="22"/>
              </w:rPr>
              <w:t>,</w:t>
            </w:r>
            <w:r w:rsidRPr="0025646D">
              <w:rPr>
                <w:sz w:val="22"/>
                <w:szCs w:val="22"/>
                <w:lang w:val="en-US"/>
              </w:rPr>
              <w:t xml:space="preserve"> form</w:t>
            </w:r>
          </w:p>
        </w:tc>
        <w:tc>
          <w:tcPr>
            <w:tcW w:w="1701" w:type="dxa"/>
          </w:tcPr>
          <w:p w14:paraId="2E4DCC52" w14:textId="765CB1D7" w:rsidR="0044274F" w:rsidRPr="0025646D" w:rsidRDefault="0044274F" w:rsidP="00A90B1B">
            <w:pPr>
              <w:keepNext/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0.946614</w:t>
            </w:r>
          </w:p>
        </w:tc>
        <w:tc>
          <w:tcPr>
            <w:tcW w:w="1701" w:type="dxa"/>
          </w:tcPr>
          <w:p w14:paraId="5AAE34B3" w14:textId="510EC03B" w:rsidR="0044274F" w:rsidRPr="0025646D" w:rsidRDefault="0044274F" w:rsidP="00A90B1B">
            <w:pPr>
              <w:keepNext/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0.798212</w:t>
            </w:r>
          </w:p>
        </w:tc>
        <w:tc>
          <w:tcPr>
            <w:tcW w:w="1701" w:type="dxa"/>
          </w:tcPr>
          <w:p w14:paraId="1274F667" w14:textId="477CB081" w:rsidR="0044274F" w:rsidRPr="0025646D" w:rsidRDefault="0044274F" w:rsidP="00A90B1B">
            <w:pPr>
              <w:keepNext/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25646D">
              <w:rPr>
                <w:sz w:val="22"/>
                <w:szCs w:val="22"/>
                <w:lang w:val="en-US"/>
              </w:rPr>
              <w:t>0.594828</w:t>
            </w:r>
          </w:p>
        </w:tc>
      </w:tr>
    </w:tbl>
    <w:p w14:paraId="029E6E6E" w14:textId="77777777" w:rsidR="0025646D" w:rsidRDefault="0025646D" w:rsidP="004244FB">
      <w:pPr>
        <w:spacing w:line="360" w:lineRule="auto"/>
        <w:ind w:firstLine="709"/>
      </w:pPr>
    </w:p>
    <w:p w14:paraId="4962C9EA" w14:textId="083AD466" w:rsidR="00147841" w:rsidRPr="00134FDF" w:rsidRDefault="00EB443C" w:rsidP="008F0EBC">
      <w:pPr>
        <w:spacing w:line="360" w:lineRule="auto"/>
        <w:ind w:firstLine="709"/>
      </w:pPr>
      <w:ins w:id="50" w:author="Виталий Манухов" w:date="2023-06-18T23:47:00Z">
        <w:r w:rsidRPr="00EB443C">
          <w:t>Из таблицы видно, что модели lstm и lstm_bidir достигают высоких результатов во всех категориях.</w:t>
        </w:r>
      </w:ins>
      <w:del w:id="51" w:author="Виталий Манухов" w:date="2023-06-18T23:47:00Z">
        <w:r w:rsidR="00354896" w:rsidRPr="00FF2DF2" w:rsidDel="00EB443C">
          <w:delText xml:space="preserve">По результатам в таблице видно, что модели </w:delText>
        </w:r>
        <w:r w:rsidR="00354896" w:rsidRPr="00FF2DF2" w:rsidDel="00EB443C">
          <w:rPr>
            <w:lang w:val="en-US"/>
          </w:rPr>
          <w:delText>lstm</w:delText>
        </w:r>
        <w:r w:rsidR="00354896" w:rsidRPr="00FF2DF2" w:rsidDel="00EB443C">
          <w:delText xml:space="preserve"> и </w:delText>
        </w:r>
        <w:r w:rsidR="00354896" w:rsidRPr="00FF2DF2" w:rsidDel="00EB443C">
          <w:rPr>
            <w:lang w:val="en-US"/>
          </w:rPr>
          <w:delText>lstm</w:delText>
        </w:r>
        <w:r w:rsidR="00354896" w:rsidRPr="00FF2DF2" w:rsidDel="00EB443C">
          <w:delText>_</w:delText>
        </w:r>
        <w:r w:rsidR="00354896" w:rsidRPr="00FF2DF2" w:rsidDel="00EB443C">
          <w:rPr>
            <w:lang w:val="en-US"/>
          </w:rPr>
          <w:delText>bidir</w:delText>
        </w:r>
        <w:r w:rsidR="00354896" w:rsidRPr="00FF2DF2" w:rsidDel="00EB443C">
          <w:delText xml:space="preserve"> показывают достаточно высокий результат в</w:delText>
        </w:r>
        <w:r w:rsidR="00147841" w:rsidDel="00EB443C">
          <w:delText xml:space="preserve">о всех </w:delText>
        </w:r>
        <w:r w:rsidR="00354896" w:rsidRPr="00FF2DF2" w:rsidDel="00EB443C">
          <w:delText>категори</w:delText>
        </w:r>
      </w:del>
      <w:r w:rsidR="008F0EBC">
        <w:t xml:space="preserve"> </w:t>
      </w:r>
      <w:del w:id="52" w:author="Виталий Манухов" w:date="2023-06-18T23:47:00Z">
        <w:r w:rsidR="00354896" w:rsidRPr="00FF2DF2" w:rsidDel="00EB443C">
          <w:delText xml:space="preserve">. </w:delText>
        </w:r>
      </w:del>
      <w:ins w:id="53" w:author="Виталий Манухов" w:date="2023-06-18T23:47:00Z">
        <w:r w:rsidRPr="00EB443C">
          <w:t>При сравнении этих моделей можно сделать вывод, что двунаправленная рекуррентная нейронная сеть (lstm_bidir) имеет небольшое преимущество в метрике AUC, но разница составляет не более 0.03 пункта.</w:t>
        </w:r>
      </w:ins>
      <w:del w:id="54" w:author="Виталий Манухов" w:date="2023-06-18T23:47:00Z">
        <w:r w:rsidR="00354896" w:rsidRPr="00FF2DF2" w:rsidDel="00EB443C">
          <w:delText xml:space="preserve">Сравнивая работу моделей </w:delText>
        </w:r>
        <w:r w:rsidR="00354896" w:rsidRPr="00FF2DF2" w:rsidDel="00EB443C">
          <w:rPr>
            <w:lang w:val="en-US"/>
          </w:rPr>
          <w:delText>lstm</w:delText>
        </w:r>
        <w:r w:rsidR="00354896" w:rsidRPr="00FF2DF2" w:rsidDel="00EB443C">
          <w:delText xml:space="preserve"> и </w:delText>
        </w:r>
        <w:r w:rsidR="00354896" w:rsidRPr="00FF2DF2" w:rsidDel="00EB443C">
          <w:rPr>
            <w:lang w:val="en-US"/>
          </w:rPr>
          <w:delText>lstm</w:delText>
        </w:r>
        <w:r w:rsidR="00354896" w:rsidRPr="00FF2DF2" w:rsidDel="00EB443C">
          <w:delText>_</w:delText>
        </w:r>
        <w:r w:rsidR="00354896" w:rsidRPr="00FF2DF2" w:rsidDel="00EB443C">
          <w:rPr>
            <w:lang w:val="en-US"/>
          </w:rPr>
          <w:delText>bidir</w:delText>
        </w:r>
        <w:r w:rsidR="00354896" w:rsidRPr="00FF2DF2" w:rsidDel="00EB443C">
          <w:delText xml:space="preserve"> друг с другом, можно утверждать, что двунаправленная рекуррентная нейронная сеть показывает более лучшие значение по метрике </w:delText>
        </w:r>
        <w:r w:rsidR="00354896" w:rsidRPr="00FF2DF2" w:rsidDel="00EB443C">
          <w:rPr>
            <w:lang w:val="en-US"/>
          </w:rPr>
          <w:delText>AUC</w:delText>
        </w:r>
        <w:r w:rsidR="00354896" w:rsidRPr="00FF2DF2" w:rsidDel="00EB443C">
          <w:delText>, но прирост составляет не более 0.</w:delText>
        </w:r>
        <w:r w:rsidR="00134FDF" w:rsidDel="00EB443C">
          <w:delText>0</w:delText>
        </w:r>
        <w:r w:rsidR="00354896" w:rsidRPr="00FF2DF2" w:rsidDel="00EB443C">
          <w:delText>3</w:delText>
        </w:r>
        <w:r w:rsidR="00147841" w:rsidDel="00EB443C">
          <w:delText xml:space="preserve"> пункт</w:delText>
        </w:r>
        <w:r w:rsidR="00134FDF" w:rsidDel="00EB443C">
          <w:delText>а</w:delText>
        </w:r>
        <w:r w:rsidR="00A91595" w:rsidRPr="00FF2DF2" w:rsidDel="00EB443C">
          <w:delText>.</w:delText>
        </w:r>
      </w:del>
      <w:r w:rsidR="00606134" w:rsidRPr="00606134">
        <w:t xml:space="preserve"> </w:t>
      </w:r>
      <w:r w:rsidR="00606134">
        <w:t xml:space="preserve">Отсюда мы можем сделать вывод, что двунаправленная </w:t>
      </w:r>
      <w:r w:rsidR="00606134">
        <w:rPr>
          <w:lang w:val="en-US"/>
        </w:rPr>
        <w:t>LSTM</w:t>
      </w:r>
      <w:r w:rsidR="00606134">
        <w:t xml:space="preserve">-сеть демонстрирует более высокую производительность по сравнению с однонаправленной </w:t>
      </w:r>
      <w:r w:rsidR="00606134">
        <w:rPr>
          <w:lang w:val="en-US"/>
        </w:rPr>
        <w:t>LSTM</w:t>
      </w:r>
      <w:r w:rsidR="00606134" w:rsidRPr="00606134">
        <w:t>-</w:t>
      </w:r>
      <w:r w:rsidR="00606134">
        <w:t xml:space="preserve">сетью на </w:t>
      </w:r>
      <w:del w:id="55" w:author="Виталий Манухов" w:date="2023-06-18T23:48:00Z">
        <w:r w:rsidR="00606134" w:rsidDel="00EB443C">
          <w:delText xml:space="preserve">сравнительно </w:delText>
        </w:r>
      </w:del>
      <w:ins w:id="56" w:author="Виталий Манухов" w:date="2023-06-18T23:48:00Z">
        <w:r>
          <w:t xml:space="preserve">относительно </w:t>
        </w:r>
      </w:ins>
      <w:r w:rsidR="00606134">
        <w:t>небольшом наборе данных (</w:t>
      </w:r>
      <w:r w:rsidR="00606134">
        <w:rPr>
          <w:lang w:val="en-US"/>
        </w:rPr>
        <w:t>ICBEB</w:t>
      </w:r>
      <w:r w:rsidR="00606134" w:rsidRPr="00606134">
        <w:t xml:space="preserve">2018 </w:t>
      </w:r>
      <w:r w:rsidR="00606134">
        <w:t xml:space="preserve">практически в 3 раза меньше, чем набор данных </w:t>
      </w:r>
      <w:r w:rsidR="00606134">
        <w:rPr>
          <w:lang w:val="en-US"/>
        </w:rPr>
        <w:t>PTB</w:t>
      </w:r>
      <w:r w:rsidR="00606134" w:rsidRPr="00606134">
        <w:t>-</w:t>
      </w:r>
      <w:r w:rsidR="00606134">
        <w:rPr>
          <w:lang w:val="en-US"/>
        </w:rPr>
        <w:t>XL</w:t>
      </w:r>
      <w:r w:rsidR="00606134">
        <w:t>).</w:t>
      </w:r>
      <w:ins w:id="57" w:author="Виталий Манухов" w:date="2023-06-18T23:49:00Z">
        <w:r w:rsidRPr="00EB443C">
          <w:t xml:space="preserve"> Наибольшие различия в значениях метрики AUC между lstm и lstm_bidir наблюдаются в категориях </w:t>
        </w:r>
        <w:proofErr w:type="spellStart"/>
        <w:r w:rsidRPr="00EB443C">
          <w:t>all</w:t>
        </w:r>
        <w:proofErr w:type="spellEnd"/>
        <w:r w:rsidRPr="00EB443C">
          <w:t xml:space="preserve"> и diag: 0.948024 против 0.927058 и 0.978353 против 0.951087 соответственно.</w:t>
        </w:r>
      </w:ins>
      <w:del w:id="58" w:author="Виталий Манухов" w:date="2023-06-18T23:49:00Z">
        <w:r w:rsidR="00606134" w:rsidDel="00EB443C">
          <w:delText xml:space="preserve"> </w:delText>
        </w:r>
        <w:r w:rsidR="00A91595" w:rsidRPr="00FF2DF2" w:rsidDel="00EB443C">
          <w:delText>Наиболее крупные отрывы</w:delText>
        </w:r>
        <w:r w:rsidR="00147841" w:rsidDel="00EB443C">
          <w:delText xml:space="preserve"> по метрике </w:delText>
        </w:r>
        <w:r w:rsidR="00147841" w:rsidDel="00EB443C">
          <w:rPr>
            <w:lang w:val="en-US"/>
          </w:rPr>
          <w:delText>AUC</w:delText>
        </w:r>
        <w:r w:rsidR="00A91595" w:rsidRPr="00FF2DF2" w:rsidDel="00EB443C">
          <w:delText xml:space="preserve"> </w:delText>
        </w:r>
        <w:r w:rsidR="00A91595" w:rsidRPr="00FF2DF2" w:rsidDel="00EB443C">
          <w:rPr>
            <w:lang w:val="en-US"/>
          </w:rPr>
          <w:delText>lstm</w:delText>
        </w:r>
        <w:r w:rsidR="00A91595" w:rsidRPr="00FF2DF2" w:rsidDel="00EB443C">
          <w:delText>_</w:delText>
        </w:r>
        <w:r w:rsidR="00A91595" w:rsidRPr="00FF2DF2" w:rsidDel="00EB443C">
          <w:rPr>
            <w:lang w:val="en-US"/>
          </w:rPr>
          <w:delText>bidir</w:delText>
        </w:r>
        <w:r w:rsidR="00A91595" w:rsidRPr="00FF2DF2" w:rsidDel="00EB443C">
          <w:delText xml:space="preserve"> показывает в категориях </w:delText>
        </w:r>
        <w:r w:rsidR="00A91595" w:rsidRPr="00FF2DF2" w:rsidDel="00EB443C">
          <w:rPr>
            <w:lang w:val="en-US"/>
          </w:rPr>
          <w:delText>all</w:delText>
        </w:r>
        <w:r w:rsidR="00A91595" w:rsidRPr="00FF2DF2" w:rsidDel="00EB443C">
          <w:delText xml:space="preserve"> и </w:delText>
        </w:r>
        <w:r w:rsidR="00A91595" w:rsidRPr="00FF2DF2" w:rsidDel="00EB443C">
          <w:rPr>
            <w:lang w:val="en-US"/>
          </w:rPr>
          <w:delText>diag</w:delText>
        </w:r>
        <w:r w:rsidR="00134FDF" w:rsidRPr="00134FDF" w:rsidDel="00EB443C">
          <w:delText xml:space="preserve">: </w:delText>
        </w:r>
        <w:r w:rsidR="00134FDF" w:rsidDel="00EB443C">
          <w:delText>0.948024 против 0.927058 и 0.978353 против 0.951087 соответственно.</w:delText>
        </w:r>
      </w:del>
    </w:p>
    <w:p w14:paraId="49B6F452" w14:textId="086B650C" w:rsidR="00F85E43" w:rsidDel="00EB443C" w:rsidRDefault="00EB443C" w:rsidP="00CF6EB3">
      <w:pPr>
        <w:spacing w:line="360" w:lineRule="auto"/>
        <w:ind w:firstLine="709"/>
        <w:rPr>
          <w:del w:id="59" w:author="Виталий Манухов" w:date="2023-06-18T23:44:00Z"/>
        </w:rPr>
      </w:pPr>
      <w:ins w:id="60" w:author="Виталий Манухов" w:date="2023-06-18T23:44:00Z">
        <w:r w:rsidRPr="00EB443C">
          <w:lastRenderedPageBreak/>
          <w:t xml:space="preserve">Наибольшие значения метрик </w:t>
        </w:r>
      </w:ins>
      <m:oMath>
        <m:sSub>
          <m:sSubPr>
            <m:ctrlPr>
              <w:ins w:id="61" w:author="Виталий Манухов" w:date="2023-06-18T23:44:00Z">
                <w:rPr>
                  <w:rFonts w:ascii="Cambria Math" w:hAnsi="Cambria Math"/>
                  <w:i/>
                </w:rPr>
              </w:ins>
            </m:ctrlPr>
          </m:sSubPr>
          <m:e>
            <m:r>
              <w:ins w:id="62" w:author="Виталий Манухов" w:date="2023-06-18T23:44:00Z">
                <w:rPr>
                  <w:rFonts w:ascii="Cambria Math" w:hAnsi="Cambria Math"/>
                </w:rPr>
                <m:t>F</m:t>
              </w:ins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β</m:t>
            </m:r>
            <m:r>
              <w:ins w:id="63" w:author="Виталий Манухов" w:date="2023-06-18T23:44:00Z">
                <w:rPr>
                  <w:rFonts w:ascii="Cambria Math" w:hAnsi="Cambria Math"/>
                </w:rPr>
                <m:t>=2</m:t>
              </w:ins>
            </m:r>
          </m:sub>
        </m:sSub>
      </m:oMath>
      <w:ins w:id="64" w:author="Виталий Манухов" w:date="2023-06-18T23:44:00Z">
        <w:r w:rsidRPr="00EB443C">
          <w:t xml:space="preserve"> и </w:t>
        </w:r>
      </w:ins>
      <m:oMath>
        <m:sSub>
          <m:sSubPr>
            <m:ctrlPr>
              <w:ins w:id="65" w:author="Виталий Манухов" w:date="2023-06-18T23:44:00Z">
                <w:rPr>
                  <w:rFonts w:ascii="Cambria Math" w:hAnsi="Cambria Math"/>
                  <w:i/>
                </w:rPr>
              </w:ins>
            </m:ctrlPr>
          </m:sSubPr>
          <m:e>
            <m:r>
              <w:ins w:id="66" w:author="Виталий Манухов" w:date="2023-06-18T23:44:00Z">
                <w:rPr>
                  <w:rFonts w:ascii="Cambria Math" w:hAnsi="Cambria Math"/>
                </w:rPr>
                <m:t>G</m:t>
              </w:ins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β</m:t>
            </m:r>
            <m:r>
              <w:ins w:id="67" w:author="Виталий Манухов" w:date="2023-06-18T23:44:00Z">
                <w:rPr>
                  <w:rFonts w:ascii="Cambria Math" w:hAnsi="Cambria Math"/>
                </w:rPr>
                <m:t>=2</m:t>
              </w:ins>
            </m:r>
          </m:sub>
        </m:sSub>
      </m:oMath>
      <w:ins w:id="68" w:author="Виталий Манухов" w:date="2023-06-18T23:44:00Z">
        <w:r w:rsidRPr="00EB443C">
          <w:t xml:space="preserve"> обычно соответствуют наибольшему значению метрики AUC. В большинстве категорий модель lstm_bidir также показывает лучшие результаты по этим метрикам по сравнению с моделью lstm. Это указывает на то, что двунаправленная LSTM-сеть обеспечивает более точное и сбалансированное предсказание классов.</w:t>
        </w:r>
      </w:ins>
      <w:del w:id="69" w:author="Виталий Манухов" w:date="2023-06-18T23:44:00Z">
        <w:r w:rsidR="00F85E43" w:rsidRPr="00FF2DF2" w:rsidDel="00EB443C">
          <w:delText xml:space="preserve">Наибольшие значения метрик  и </w:delText>
        </w:r>
      </w:del>
      <m:oMath>
        <m:sSub>
          <m:sSubPr>
            <m:ctrlPr>
              <w:del w:id="70" w:author="Виталий Манухов" w:date="2023-06-18T23:44:00Z">
                <w:rPr>
                  <w:rFonts w:ascii="Cambria Math" w:hAnsi="Cambria Math"/>
                  <w:i/>
                  <w:lang w:val="en-US"/>
                </w:rPr>
              </w:del>
            </m:ctrlPr>
          </m:sSubPr>
          <m:e>
            <m:r>
              <w:del w:id="71" w:author="Виталий Манухов" w:date="2023-06-18T23:44:00Z">
                <w:rPr>
                  <w:rFonts w:ascii="Cambria Math" w:hAnsi="Cambria Math"/>
                  <w:lang w:val="en-US"/>
                </w:rPr>
                <m:t>G</m:t>
              </w:del>
            </m:r>
          </m:e>
          <m:sub>
            <m:r>
              <w:del w:id="72" w:author="Виталий Манухов" w:date="2023-06-18T23:44:00Z">
                <m:rPr>
                  <m:sty m:val="p"/>
                </m:rPr>
                <w:rPr>
                  <w:rFonts w:ascii="Cambria Math" w:hAnsi="Cambria Math"/>
                  <w:lang w:val="en-US"/>
                </w:rPr>
                <m:t>β</m:t>
              </w:del>
            </m:r>
            <m:r>
              <w:del w:id="73" w:author="Виталий Манухов" w:date="2023-06-18T23:44:00Z">
                <w:rPr>
                  <w:rFonts w:ascii="Cambria Math" w:hAnsi="Cambria Math"/>
                </w:rPr>
                <m:t>=2</m:t>
              </w:del>
            </m:r>
          </m:sub>
        </m:sSub>
      </m:oMath>
      <w:del w:id="74" w:author="Виталий Манухов" w:date="2023-06-18T23:44:00Z">
        <w:r w:rsidR="00F85E43" w:rsidRPr="00FF2DF2" w:rsidDel="00EB443C">
          <w:delText xml:space="preserve"> там, где модель имеет наибольшее значение по метрике </w:delText>
        </w:r>
        <w:r w:rsidR="00F85E43" w:rsidRPr="00FF2DF2" w:rsidDel="00EB443C">
          <w:rPr>
            <w:lang w:val="en-US"/>
          </w:rPr>
          <w:delText>AUC</w:delText>
        </w:r>
        <w:r w:rsidR="00F85E43" w:rsidRPr="00FF2DF2" w:rsidDel="00EB443C">
          <w:delText>.</w:delText>
        </w:r>
        <w:r w:rsidR="006B18FD" w:rsidRPr="006B18FD" w:rsidDel="00EB443C">
          <w:delText xml:space="preserve"> </w:delText>
        </w:r>
        <w:r w:rsidR="006B18FD" w:rsidDel="00EB443C">
          <w:delText xml:space="preserve">Модель </w:delText>
        </w:r>
        <w:r w:rsidR="006B18FD" w:rsidDel="00EB443C">
          <w:rPr>
            <w:lang w:val="en-US"/>
          </w:rPr>
          <w:delText>lstm</w:delText>
        </w:r>
        <w:r w:rsidR="006B18FD" w:rsidRPr="006B18FD" w:rsidDel="00EB443C">
          <w:delText>_</w:delText>
        </w:r>
        <w:r w:rsidR="006B18FD" w:rsidDel="00EB443C">
          <w:rPr>
            <w:lang w:val="en-US"/>
          </w:rPr>
          <w:delText>bidir</w:delText>
        </w:r>
        <w:r w:rsidR="006B18FD" w:rsidRPr="006B18FD" w:rsidDel="00EB443C">
          <w:delText xml:space="preserve"> </w:delText>
        </w:r>
        <w:r w:rsidR="006B18FD" w:rsidDel="00EB443C">
          <w:delText xml:space="preserve">также показывает лучшие результаты по этим метрикам по сравнению с модель </w:delText>
        </w:r>
        <w:r w:rsidR="006B18FD" w:rsidDel="00EB443C">
          <w:rPr>
            <w:lang w:val="en-US"/>
          </w:rPr>
          <w:delText>lstm</w:delText>
        </w:r>
        <w:r w:rsidR="006B18FD" w:rsidRPr="006B18FD" w:rsidDel="00EB443C">
          <w:delText xml:space="preserve"> </w:delText>
        </w:r>
        <w:r w:rsidR="006B18FD" w:rsidDel="00EB443C">
          <w:delText xml:space="preserve">в большинстве категориях. Это указывает на более точное и сбалансированное предсказание классов двунаправленной </w:delText>
        </w:r>
        <w:r w:rsidR="006B18FD" w:rsidDel="00EB443C">
          <w:rPr>
            <w:lang w:val="en-US"/>
          </w:rPr>
          <w:delText>LSTM</w:delText>
        </w:r>
        <w:r w:rsidR="006B18FD" w:rsidRPr="006B18FD" w:rsidDel="00EB443C">
          <w:delText>-</w:delText>
        </w:r>
        <w:r w:rsidR="006B18FD" w:rsidDel="00EB443C">
          <w:delText>сетью.</w:delText>
        </w:r>
      </w:del>
    </w:p>
    <w:p w14:paraId="2DA37CB0" w14:textId="77777777" w:rsidR="00EB443C" w:rsidRDefault="00EB443C" w:rsidP="004244FB">
      <w:pPr>
        <w:spacing w:line="360" w:lineRule="auto"/>
        <w:ind w:firstLine="709"/>
        <w:rPr>
          <w:ins w:id="75" w:author="Виталий Манухов" w:date="2023-06-18T23:44:00Z"/>
        </w:rPr>
      </w:pPr>
    </w:p>
    <w:p w14:paraId="0C5F2D2F" w14:textId="65A9F836" w:rsidR="00CF6EB3" w:rsidRPr="00223C3A" w:rsidRDefault="00CF6EB3" w:rsidP="00CF6EB3">
      <w:pPr>
        <w:spacing w:line="360" w:lineRule="auto"/>
        <w:ind w:firstLine="709"/>
      </w:pPr>
      <w:r w:rsidRPr="00002905">
        <w:t xml:space="preserve">Далее представлены графики измерений </w:t>
      </w:r>
      <w:r>
        <w:t xml:space="preserve">(рис. 4-6) </w:t>
      </w:r>
      <w:r w:rsidRPr="00002905">
        <w:t xml:space="preserve">во время обучения, очередность которых соответствует </w:t>
      </w:r>
      <w:r>
        <w:t>результатам</w:t>
      </w:r>
      <w:r w:rsidRPr="00002905">
        <w:t xml:space="preserve"> в таблице. </w:t>
      </w:r>
      <w:r w:rsidRPr="008F26C4">
        <w:t>На графике значения потерь отложены по оси ординат на левой половине, а значения метрики AUC отложены по оси ординат на правой половине. По оси абсцисс отображается количество эпох, на протяжении которых происходили измерения.</w:t>
      </w:r>
    </w:p>
    <w:p w14:paraId="7CE8DC7A" w14:textId="77777777" w:rsidR="00CF6EB3" w:rsidRPr="006B18FD" w:rsidRDefault="00CF6EB3" w:rsidP="004244FB">
      <w:pPr>
        <w:spacing w:line="360" w:lineRule="auto"/>
        <w:ind w:firstLine="709"/>
      </w:pPr>
    </w:p>
    <w:p w14:paraId="0A173506" w14:textId="45A5AF23" w:rsidR="00980E26" w:rsidRDefault="002F5FC9" w:rsidP="00597505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03CBB98" wp14:editId="57B93975">
                <wp:simplePos x="0" y="0"/>
                <wp:positionH relativeFrom="column">
                  <wp:posOffset>-272613</wp:posOffset>
                </wp:positionH>
                <wp:positionV relativeFrom="paragraph">
                  <wp:posOffset>4305</wp:posOffset>
                </wp:positionV>
                <wp:extent cx="5940425" cy="8941435"/>
                <wp:effectExtent l="0" t="0" r="3175" b="0"/>
                <wp:wrapTopAndBottom/>
                <wp:docPr id="241" name="Группа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941435"/>
                          <a:chOff x="0" y="0"/>
                          <a:chExt cx="5940425" cy="8941435"/>
                        </a:xfrm>
                      </wpg:grpSpPr>
                      <pic:pic xmlns:pic="http://schemas.openxmlformats.org/drawingml/2006/picture">
                        <pic:nvPicPr>
                          <pic:cNvPr id="106" name="Рисунок 10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43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0" name="Надпись 240"/>
                        <wps:cNvSpPr txBox="1"/>
                        <wps:spPr>
                          <a:xfrm>
                            <a:off x="0" y="8490585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201FD3" w14:textId="12BFEA06" w:rsidR="002F5FC9" w:rsidRPr="00C22C3A" w:rsidRDefault="002F5FC9" w:rsidP="00C22C3A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Pr="00C22C3A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4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CF7AD2"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2018. Категории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all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-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diag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CBB98" id="Группа 241" o:spid="_x0000_s1035" style="position:absolute;left:0;text-align:left;margin-left:-21.45pt;margin-top:.35pt;width:467.75pt;height:704.05pt;z-index:252014592" coordsize="59404,89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">
                <v:shape id="Рисунок 106" o:spid="_x0000_s1036" type="#_x0000_t75" style="position:absolute;width:59404;height:84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">
                  <v:imagedata r:id="rId17" o:title=""/>
                </v:shape>
                <v:shape id="Надпись 240" o:spid="_x0000_s1037" type="#_x0000_t202" style="position:absolute;top:84905;width:5940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fHK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/x0Jh0BubwBAAD//wMAUEsBAi0AFAAGAAgAAAAhANvh9svuAAAAhQEAABMAAAAAAAAAAAAA&#10;AAAAAAAAAFtDb250ZW50X1R5cGVzXS54bWxQSwECLQAUAAYACAAAACEAWvQsW78AAAAVAQAACwAA&#10;AAAAAAAAAAAAAAAfAQAAX3JlbHMvLnJlbHNQSwECLQAUAAYACAAAACEA3vnxysMAAADcAAAADwAA&#10;AAAAAAAAAAAAAAAHAgAAZHJzL2Rvd25yZXYueG1sUEsFBgAAAAADAAMAtwAAAPcCAAAAAA==&#10;" stroked="f">
                  <v:textbox style="mso-fit-shape-to-text:t" inset="0,0,0,0">
                    <w:txbxContent>
                      <w:p w14:paraId="04201FD3" w14:textId="12BFEA06" w:rsidR="002F5FC9" w:rsidRPr="00C22C3A" w:rsidRDefault="002F5FC9" w:rsidP="00C22C3A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Pr="00C22C3A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4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CF7AD2"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2018. Категории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all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-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diag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FB31DB0" w14:textId="70666162" w:rsidR="003A31A7" w:rsidRDefault="002F5FC9" w:rsidP="003A31A7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17664" behindDoc="0" locked="0" layoutInCell="1" allowOverlap="1" wp14:anchorId="2A35D508" wp14:editId="77DE2C2B">
                <wp:simplePos x="0" y="0"/>
                <wp:positionH relativeFrom="margin">
                  <wp:align>left</wp:align>
                </wp:positionH>
                <wp:positionV relativeFrom="paragraph">
                  <wp:posOffset>241</wp:posOffset>
                </wp:positionV>
                <wp:extent cx="5940425" cy="8995410"/>
                <wp:effectExtent l="0" t="0" r="3175" b="0"/>
                <wp:wrapTopAndBottom/>
                <wp:docPr id="243" name="Группа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8995410"/>
                          <a:chOff x="0" y="0"/>
                          <a:chExt cx="5940425" cy="8995410"/>
                        </a:xfrm>
                      </wpg:grpSpPr>
                      <pic:pic xmlns:pic="http://schemas.openxmlformats.org/drawingml/2006/picture">
                        <pic:nvPicPr>
                          <pic:cNvPr id="110" name="Рисунок 11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849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2" name="Надпись 242"/>
                        <wps:cNvSpPr txBox="1"/>
                        <wps:spPr>
                          <a:xfrm>
                            <a:off x="0" y="8544560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D7FD0A" w14:textId="39469D89" w:rsidR="002F5FC9" w:rsidRPr="00BE6B5D" w:rsidRDefault="002F5FC9" w:rsidP="00C22C3A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  <w:lang w:val="en-US"/>
                                </w:rPr>
                              </w:pP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Pr="00C22C3A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5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E14B26"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.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 xml:space="preserve"> Набор данных ICBEB2018. Категории superdiag - subdiag.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5D508" id="Группа 243" o:spid="_x0000_s1038" style="position:absolute;left:0;text-align:left;margin-left:0;margin-top:0;width:467.75pt;height:708.3pt;z-index:252017664;mso-position-horizontal:left;mso-position-horizontal-relative:margin" coordsize="59404,89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">
                <v:shape id="Рисунок 110" o:spid="_x0000_s1039" type="#_x0000_t75" style="position:absolute;width:59404;height:8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">
                  <v:imagedata r:id="rId19" o:title=""/>
                </v:shape>
                <v:shape id="Надпись 242" o:spid="_x0000_s1040" type="#_x0000_t202" style="position:absolute;top:85445;width:5940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" stroked="f">
                  <v:textbox style="mso-fit-shape-to-text:t" inset="0,0,0,0">
                    <w:txbxContent>
                      <w:p w14:paraId="01D7FD0A" w14:textId="39469D89" w:rsidR="002F5FC9" w:rsidRPr="00BE6B5D" w:rsidRDefault="002F5FC9" w:rsidP="00C22C3A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  <w:lang w:val="en-US"/>
                          </w:rPr>
                        </w:pP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Pr="00C22C3A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5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E14B26"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.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 xml:space="preserve"> Набор данных ICBEB2018. Категории superdiag - subdiag.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5F72D56" w14:textId="5DC581ED" w:rsidR="00550133" w:rsidRDefault="00550133" w:rsidP="00E314AC">
      <w:pPr>
        <w:spacing w:line="360" w:lineRule="auto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6C8ED7A4" wp14:editId="6870C5B9">
                <wp:simplePos x="0" y="0"/>
                <wp:positionH relativeFrom="page">
                  <wp:align>center</wp:align>
                </wp:positionH>
                <wp:positionV relativeFrom="paragraph">
                  <wp:posOffset>531</wp:posOffset>
                </wp:positionV>
                <wp:extent cx="6082296" cy="4754245"/>
                <wp:effectExtent l="0" t="0" r="0" b="8255"/>
                <wp:wrapTopAndBottom/>
                <wp:docPr id="245" name="Группа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296" cy="4754245"/>
                          <a:chOff x="0" y="0"/>
                          <a:chExt cx="6082296" cy="4754245"/>
                        </a:xfrm>
                      </wpg:grpSpPr>
                      <pic:pic xmlns:pic="http://schemas.openxmlformats.org/drawingml/2006/picture">
                        <pic:nvPicPr>
                          <pic:cNvPr id="122" name="Рисунок 122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21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4" name="Надпись 244"/>
                        <wps:cNvSpPr txBox="1"/>
                        <wps:spPr>
                          <a:xfrm>
                            <a:off x="141871" y="4303395"/>
                            <a:ext cx="5940425" cy="450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306F51" w14:textId="129112DC" w:rsidR="002F5FC9" w:rsidRPr="00C22C3A" w:rsidRDefault="002F5FC9" w:rsidP="00C22C3A">
                              <w:pPr>
                                <w:pStyle w:val="aff9"/>
                                <w:spacing w:before="240" w:after="240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Pr="00C22C3A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6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Набор данных 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2018. </w:t>
                              </w:r>
                              <w:r w:rsidR="00CF7AD2"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Категория form</w:t>
                              </w:r>
                              <w:r w:rsidRPr="00C22C3A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ED7A4" id="Группа 245" o:spid="_x0000_s1041" style="position:absolute;left:0;text-align:left;margin-left:0;margin-top:.05pt;width:478.9pt;height:374.35pt;z-index:252020736;mso-position-horizontal:center;mso-position-horizontal-relative:page" coordsize="60822,47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">
                <v:shape id="Рисунок 122" o:spid="_x0000_s1042" type="#_x0000_t75" style="position:absolute;width:59404;height:42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">
                  <v:imagedata r:id="rId21" o:title=""/>
                </v:shape>
                <v:shape id="Надпись 244" o:spid="_x0000_s1043" type="#_x0000_t202" style="position:absolute;left:1418;top:43033;width:59404;height:45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vfJ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z+F6Jh0BufwHAAD//wMAUEsBAi0AFAAGAAgAAAAhANvh9svuAAAAhQEAABMAAAAAAAAA&#10;AAAAAAAAAAAAAFtDb250ZW50X1R5cGVzXS54bWxQSwECLQAUAAYACAAAACEAWvQsW78AAAAVAQAA&#10;CwAAAAAAAAAAAAAAAAAfAQAAX3JlbHMvLnJlbHNQSwECLQAUAAYACAAAACEAocL3ycYAAADcAAAA&#10;DwAAAAAAAAAAAAAAAAAHAgAAZHJzL2Rvd25yZXYueG1sUEsFBgAAAAADAAMAtwAAAPoCAAAAAA==&#10;" stroked="f">
                  <v:textbox style="mso-fit-shape-to-text:t" inset="0,0,0,0">
                    <w:txbxContent>
                      <w:p w14:paraId="42306F51" w14:textId="129112DC" w:rsidR="002F5FC9" w:rsidRPr="00C22C3A" w:rsidRDefault="002F5FC9" w:rsidP="00C22C3A">
                        <w:pPr>
                          <w:pStyle w:val="aff9"/>
                          <w:spacing w:before="240" w:after="240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Pr="00C22C3A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6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Набор данных 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2018. </w:t>
                        </w:r>
                        <w:r w:rsidR="00CF7AD2"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Категория form</w:t>
                        </w:r>
                        <w:r w:rsidRPr="00C22C3A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4C67E7" w14:textId="77777777" w:rsidR="00550133" w:rsidRDefault="00550133">
      <w:pPr>
        <w:suppressAutoHyphens w:val="0"/>
        <w:spacing w:after="160" w:line="259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71E7F10" w14:textId="622A9FB4" w:rsidR="009E7B69" w:rsidRPr="00D964D5" w:rsidRDefault="003A31A7" w:rsidP="00E314AC">
      <w:pPr>
        <w:spacing w:line="360" w:lineRule="auto"/>
        <w:ind w:firstLine="0"/>
      </w:pPr>
      <w:r w:rsidRPr="00D964D5">
        <w:lastRenderedPageBreak/>
        <w:t>Таблица 3.</w:t>
      </w:r>
    </w:p>
    <w:p w14:paraId="6D339CF3" w14:textId="2DB69B14" w:rsidR="003A31A7" w:rsidRPr="00D964D5" w:rsidRDefault="003A31A7" w:rsidP="00D964D5">
      <w:pPr>
        <w:spacing w:after="120" w:line="360" w:lineRule="auto"/>
        <w:ind w:firstLine="0"/>
        <w:jc w:val="center"/>
      </w:pPr>
      <w:r w:rsidRPr="00D964D5">
        <w:t xml:space="preserve">Результаты </w:t>
      </w:r>
      <w:r w:rsidR="00BE6520" w:rsidRPr="00D964D5">
        <w:t>применения трансферного обучения</w:t>
      </w:r>
      <w:r w:rsidRPr="00D964D5">
        <w:t xml:space="preserve"> для набора данных</w:t>
      </w:r>
      <w:r w:rsidR="00BE6520" w:rsidRPr="00D964D5">
        <w:t xml:space="preserve"> </w:t>
      </w:r>
      <w:r w:rsidR="00BE6520" w:rsidRPr="00D964D5">
        <w:rPr>
          <w:lang w:val="en-US"/>
        </w:rPr>
        <w:t>ICBEB</w:t>
      </w:r>
      <w:r w:rsidR="00BE6520" w:rsidRPr="00D964D5">
        <w:t xml:space="preserve">2018. (1) – использовалась не предобученная модель </w:t>
      </w:r>
      <w:r w:rsidR="00BE6520" w:rsidRPr="00D964D5">
        <w:rPr>
          <w:lang w:val="en-US"/>
        </w:rPr>
        <w:t>lstm</w:t>
      </w:r>
      <w:r w:rsidR="00BE6520" w:rsidRPr="00D964D5">
        <w:t xml:space="preserve">. (2) – использовалась предобученная модель </w:t>
      </w:r>
      <w:r w:rsidR="00BE6520" w:rsidRPr="00D964D5">
        <w:rPr>
          <w:lang w:val="en-US"/>
        </w:rPr>
        <w:t>lstm</w:t>
      </w:r>
      <w:r w:rsidR="00BE6520" w:rsidRPr="00D964D5">
        <w:t>. Количество данных – часть от исходного тренировочного набора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1617"/>
        <w:gridCol w:w="3056"/>
        <w:gridCol w:w="1559"/>
        <w:gridCol w:w="3113"/>
      </w:tblGrid>
      <w:tr w:rsidR="004C5EB8" w:rsidRPr="008D0BE9" w14:paraId="61063E88" w14:textId="77777777" w:rsidTr="004C5EB8">
        <w:tc>
          <w:tcPr>
            <w:tcW w:w="1617" w:type="dxa"/>
            <w:vAlign w:val="center"/>
          </w:tcPr>
          <w:p w14:paraId="151B7D5F" w14:textId="54D15C7E" w:rsidR="009132FC" w:rsidRPr="00D964D5" w:rsidRDefault="004C5EB8" w:rsidP="004C5EB8">
            <w:pPr>
              <w:spacing w:line="360" w:lineRule="auto"/>
              <w:ind w:firstLine="0"/>
              <w:jc w:val="center"/>
              <w:rPr>
                <w:sz w:val="22"/>
                <w:szCs w:val="22"/>
              </w:rPr>
            </w:pPr>
            <w:r w:rsidRPr="00D964D5">
              <w:rPr>
                <w:sz w:val="22"/>
                <w:szCs w:val="22"/>
              </w:rPr>
              <w:t>(1) Количество данных</w:t>
            </w:r>
          </w:p>
        </w:tc>
        <w:tc>
          <w:tcPr>
            <w:tcW w:w="3056" w:type="dxa"/>
            <w:vAlign w:val="center"/>
          </w:tcPr>
          <w:p w14:paraId="5AA55E28" w14:textId="611CD309" w:rsidR="009132FC" w:rsidRPr="00D964D5" w:rsidRDefault="009132FC" w:rsidP="004C5EB8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AUC</w:t>
            </w:r>
          </w:p>
        </w:tc>
        <w:tc>
          <w:tcPr>
            <w:tcW w:w="1559" w:type="dxa"/>
            <w:vAlign w:val="center"/>
          </w:tcPr>
          <w:p w14:paraId="151A0AA9" w14:textId="6D1E6D62" w:rsidR="009132FC" w:rsidRPr="00D964D5" w:rsidRDefault="004C5EB8" w:rsidP="004C5EB8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</w:rPr>
              <w:t>(2) Количество данных</w:t>
            </w:r>
          </w:p>
        </w:tc>
        <w:tc>
          <w:tcPr>
            <w:tcW w:w="3113" w:type="dxa"/>
            <w:vAlign w:val="center"/>
          </w:tcPr>
          <w:p w14:paraId="2317BEFA" w14:textId="444D68AA" w:rsidR="009132FC" w:rsidRPr="00D964D5" w:rsidRDefault="004C5EB8" w:rsidP="004C5EB8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A</w:t>
            </w:r>
            <w:r w:rsidR="009132FC" w:rsidRPr="00D964D5">
              <w:rPr>
                <w:sz w:val="22"/>
                <w:szCs w:val="22"/>
                <w:lang w:val="en-US"/>
              </w:rPr>
              <w:t>UC</w:t>
            </w:r>
          </w:p>
        </w:tc>
      </w:tr>
      <w:tr w:rsidR="004C5EB8" w:rsidRPr="008D0BE9" w14:paraId="1721E355" w14:textId="77777777" w:rsidTr="00A90B1B">
        <w:tc>
          <w:tcPr>
            <w:tcW w:w="1617" w:type="dxa"/>
            <w:vAlign w:val="center"/>
          </w:tcPr>
          <w:p w14:paraId="4799CCB6" w14:textId="609FAA2D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64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724F2BC5" w14:textId="29D56696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0.681826</w:t>
            </w:r>
          </w:p>
        </w:tc>
        <w:tc>
          <w:tcPr>
            <w:tcW w:w="1559" w:type="dxa"/>
            <w:vAlign w:val="center"/>
          </w:tcPr>
          <w:p w14:paraId="624F139C" w14:textId="457AB671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64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0EB02902" w14:textId="70E4F11C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0.72637</w:t>
            </w:r>
          </w:p>
        </w:tc>
      </w:tr>
      <w:tr w:rsidR="004C5EB8" w:rsidRPr="008D0BE9" w14:paraId="176ACD7D" w14:textId="77777777" w:rsidTr="00A90B1B">
        <w:tc>
          <w:tcPr>
            <w:tcW w:w="1617" w:type="dxa"/>
            <w:vAlign w:val="center"/>
          </w:tcPr>
          <w:p w14:paraId="0A1AF0CD" w14:textId="54B60CC1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32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46948F6F" w14:textId="32A71F16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0.717801</w:t>
            </w:r>
          </w:p>
        </w:tc>
        <w:tc>
          <w:tcPr>
            <w:tcW w:w="1559" w:type="dxa"/>
            <w:vAlign w:val="center"/>
          </w:tcPr>
          <w:p w14:paraId="4C4F808C" w14:textId="1F4B6E70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32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210351EE" w14:textId="6B95FC60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0.787981</w:t>
            </w:r>
          </w:p>
        </w:tc>
      </w:tr>
      <w:tr w:rsidR="004C5EB8" w:rsidRPr="008D0BE9" w14:paraId="633D61E6" w14:textId="77777777" w:rsidTr="00A90B1B">
        <w:tc>
          <w:tcPr>
            <w:tcW w:w="1617" w:type="dxa"/>
            <w:vAlign w:val="center"/>
          </w:tcPr>
          <w:p w14:paraId="7759E676" w14:textId="796F9019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16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4EEB2398" w14:textId="5C8DFCCF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0.774448</w:t>
            </w:r>
          </w:p>
        </w:tc>
        <w:tc>
          <w:tcPr>
            <w:tcW w:w="1559" w:type="dxa"/>
            <w:vAlign w:val="center"/>
          </w:tcPr>
          <w:p w14:paraId="2DC15942" w14:textId="5B00367A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16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6D8A070D" w14:textId="507F3DCA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0.814242</w:t>
            </w:r>
          </w:p>
        </w:tc>
      </w:tr>
      <w:tr w:rsidR="004C5EB8" w:rsidRPr="008D0BE9" w14:paraId="6B14ADC6" w14:textId="77777777" w:rsidTr="00A90B1B">
        <w:tc>
          <w:tcPr>
            <w:tcW w:w="1617" w:type="dxa"/>
            <w:vAlign w:val="center"/>
          </w:tcPr>
          <w:p w14:paraId="44E1AF36" w14:textId="0F221B4B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8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210B91B9" w14:textId="2619A8DB" w:rsidR="009132FC" w:rsidRPr="00D964D5" w:rsidRDefault="0039074F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0.823121</w:t>
            </w:r>
          </w:p>
        </w:tc>
        <w:tc>
          <w:tcPr>
            <w:tcW w:w="1559" w:type="dxa"/>
            <w:vAlign w:val="center"/>
          </w:tcPr>
          <w:p w14:paraId="53E21749" w14:textId="7D8FE75C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8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23A42463" w14:textId="0E9F73B8" w:rsidR="009132FC" w:rsidRPr="00D964D5" w:rsidRDefault="0039074F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0.815335</w:t>
            </w:r>
          </w:p>
        </w:tc>
      </w:tr>
      <w:tr w:rsidR="004C5EB8" w:rsidRPr="008D0BE9" w14:paraId="7DF3AC38" w14:textId="77777777" w:rsidTr="00A90B1B">
        <w:tc>
          <w:tcPr>
            <w:tcW w:w="1617" w:type="dxa"/>
            <w:vAlign w:val="center"/>
          </w:tcPr>
          <w:p w14:paraId="135B6D88" w14:textId="7C342203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3585C3C3" w14:textId="42EBAE1E" w:rsidR="009132FC" w:rsidRPr="00D964D5" w:rsidRDefault="0039074F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0.813335</w:t>
            </w:r>
          </w:p>
        </w:tc>
        <w:tc>
          <w:tcPr>
            <w:tcW w:w="1559" w:type="dxa"/>
            <w:vAlign w:val="center"/>
          </w:tcPr>
          <w:p w14:paraId="67B3E302" w14:textId="18F85E90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4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7B18B564" w14:textId="02DC3A8A" w:rsidR="009132FC" w:rsidRPr="00D964D5" w:rsidRDefault="0039074F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0.864923</w:t>
            </w:r>
          </w:p>
        </w:tc>
      </w:tr>
      <w:tr w:rsidR="004C5EB8" w:rsidRPr="008D0BE9" w14:paraId="00A83CBB" w14:textId="77777777" w:rsidTr="00A90B1B">
        <w:tc>
          <w:tcPr>
            <w:tcW w:w="1617" w:type="dxa"/>
            <w:vAlign w:val="center"/>
          </w:tcPr>
          <w:p w14:paraId="0822D9F5" w14:textId="4AF66BF2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056" w:type="dxa"/>
            <w:vAlign w:val="center"/>
          </w:tcPr>
          <w:p w14:paraId="3C1037FD" w14:textId="7C5F3AFD" w:rsidR="009132FC" w:rsidRPr="00D964D5" w:rsidRDefault="00940A37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0.836932</w:t>
            </w:r>
          </w:p>
        </w:tc>
        <w:tc>
          <w:tcPr>
            <w:tcW w:w="1559" w:type="dxa"/>
            <w:vAlign w:val="center"/>
          </w:tcPr>
          <w:p w14:paraId="5540B049" w14:textId="2A622F98" w:rsidR="009132FC" w:rsidRPr="00D964D5" w:rsidRDefault="00134F9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1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  <w:lang w:val="en-US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en-US"/>
                      </w:rPr>
                    </m:ctrlPr>
                  </m:den>
                </m:f>
              </m:oMath>
            </m:oMathPara>
          </w:p>
        </w:tc>
        <w:tc>
          <w:tcPr>
            <w:tcW w:w="3113" w:type="dxa"/>
            <w:vAlign w:val="center"/>
          </w:tcPr>
          <w:p w14:paraId="2DB7D662" w14:textId="7A01A40C" w:rsidR="009132FC" w:rsidRPr="00D964D5" w:rsidRDefault="00940A37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0.910273</w:t>
            </w:r>
          </w:p>
        </w:tc>
      </w:tr>
      <w:tr w:rsidR="004C5EB8" w:rsidRPr="008D0BE9" w14:paraId="4466BE03" w14:textId="77777777" w:rsidTr="00A90B1B">
        <w:tc>
          <w:tcPr>
            <w:tcW w:w="1617" w:type="dxa"/>
            <w:vAlign w:val="center"/>
          </w:tcPr>
          <w:p w14:paraId="512E7E37" w14:textId="430C9705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1</w:t>
            </w:r>
          </w:p>
        </w:tc>
        <w:tc>
          <w:tcPr>
            <w:tcW w:w="3056" w:type="dxa"/>
            <w:vAlign w:val="center"/>
          </w:tcPr>
          <w:p w14:paraId="7FACEB3B" w14:textId="11D6881D" w:rsidR="009132FC" w:rsidRPr="00D964D5" w:rsidRDefault="00940A37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0.89913</w:t>
            </w:r>
          </w:p>
        </w:tc>
        <w:tc>
          <w:tcPr>
            <w:tcW w:w="1559" w:type="dxa"/>
            <w:vAlign w:val="center"/>
          </w:tcPr>
          <w:p w14:paraId="27C92747" w14:textId="0D0D6400" w:rsidR="009132FC" w:rsidRPr="00D964D5" w:rsidRDefault="004C5EB8" w:rsidP="00A90B1B">
            <w:pPr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1</m:t>
                </m:r>
              </m:oMath>
            </m:oMathPara>
          </w:p>
        </w:tc>
        <w:tc>
          <w:tcPr>
            <w:tcW w:w="3113" w:type="dxa"/>
            <w:vAlign w:val="center"/>
          </w:tcPr>
          <w:p w14:paraId="6AF4978C" w14:textId="01D7EB67" w:rsidR="009132FC" w:rsidRPr="00D964D5" w:rsidRDefault="00940A37" w:rsidP="00A90B1B">
            <w:pPr>
              <w:keepNext/>
              <w:spacing w:line="360" w:lineRule="auto"/>
              <w:ind w:firstLine="0"/>
              <w:jc w:val="center"/>
              <w:rPr>
                <w:sz w:val="22"/>
                <w:szCs w:val="22"/>
                <w:lang w:val="en-US"/>
              </w:rPr>
            </w:pPr>
            <w:r w:rsidRPr="00D964D5">
              <w:rPr>
                <w:sz w:val="22"/>
                <w:szCs w:val="22"/>
                <w:lang w:val="en-US"/>
              </w:rPr>
              <w:t>0.933337</w:t>
            </w:r>
          </w:p>
        </w:tc>
      </w:tr>
    </w:tbl>
    <w:p w14:paraId="1FAA1598" w14:textId="77777777" w:rsidR="00BE6520" w:rsidRDefault="00BE6520" w:rsidP="004244FB">
      <w:pPr>
        <w:spacing w:line="360" w:lineRule="auto"/>
        <w:ind w:firstLine="709"/>
      </w:pPr>
    </w:p>
    <w:p w14:paraId="5FA13019" w14:textId="73CFC4FA" w:rsidR="00E314AC" w:rsidRDefault="00E314AC" w:rsidP="004244FB">
      <w:pPr>
        <w:spacing w:line="360" w:lineRule="auto"/>
        <w:ind w:firstLine="709"/>
      </w:pPr>
      <w:r w:rsidRPr="00FF2DF2">
        <w:t xml:space="preserve">Таким образом, используя данные двух наборов </w:t>
      </w:r>
      <w:r w:rsidRPr="00FF2DF2">
        <w:rPr>
          <w:lang w:val="en-US"/>
        </w:rPr>
        <w:t>PTB</w:t>
      </w:r>
      <w:r w:rsidRPr="00FF2DF2">
        <w:t>-</w:t>
      </w:r>
      <w:r w:rsidRPr="00FF2DF2">
        <w:rPr>
          <w:lang w:val="en-US"/>
        </w:rPr>
        <w:t>XL</w:t>
      </w:r>
      <w:r w:rsidRPr="00FF2DF2">
        <w:t xml:space="preserve"> и </w:t>
      </w:r>
      <w:r w:rsidRPr="00FF2DF2">
        <w:rPr>
          <w:lang w:val="en-US"/>
        </w:rPr>
        <w:t>ICBEB</w:t>
      </w:r>
      <w:r w:rsidRPr="00FF2DF2">
        <w:t xml:space="preserve">2018 было проведено исследование в области трансферного обучения. </w:t>
      </w:r>
    </w:p>
    <w:p w14:paraId="335BB0FA" w14:textId="0A1529C9" w:rsidR="00E314AC" w:rsidRPr="00095F94" w:rsidRDefault="00095F94" w:rsidP="00CE65E7">
      <w:pPr>
        <w:spacing w:line="360" w:lineRule="auto"/>
        <w:ind w:firstLine="709"/>
      </w:pPr>
      <w:r>
        <w:t xml:space="preserve">Из данной таблицы можно сделать следующие выводы. Во-первых, с увеличением количества данных, значение метрики </w:t>
      </w:r>
      <w:r>
        <w:rPr>
          <w:lang w:val="en-US"/>
        </w:rPr>
        <w:t>AUC</w:t>
      </w:r>
      <w:r w:rsidRPr="00095F94">
        <w:t xml:space="preserve"> </w:t>
      </w:r>
      <w:r>
        <w:t>увеличивается, что указывает на то, что большее количество данных позволяет классификатору делать более точные предсказания. Во-вторых, д</w:t>
      </w:r>
      <w:r w:rsidR="00E314AC" w:rsidRPr="00FF2DF2">
        <w:t xml:space="preserve">ообученная модель демонстрирует более высокую производительность при уменьшении размера обучающего набора и превосходит модель, обученную с нуля. </w:t>
      </w:r>
      <w:r w:rsidR="00DA4216">
        <w:t xml:space="preserve">Это хорошо заметно на рисунке 14, где показаны столбчатые диаграммы, визуализирующие результаты, указанные в таблице 3. </w:t>
      </w:r>
      <w:r w:rsidRPr="00095F94">
        <w:t xml:space="preserve">Отметим, что использование обучающей выборки, равной 1/8 от исходного набора данных, приводит к всего лишь 13% снижению значения метрики AUC у дообученного классификатора по сравнению с классификатором, обученным на </w:t>
      </w:r>
      <w:r w:rsidR="004F3BDF">
        <w:t xml:space="preserve">наборе, который в </w:t>
      </w:r>
      <w:r w:rsidRPr="00095F94">
        <w:t>восемь раз</w:t>
      </w:r>
      <w:r w:rsidR="004F3BDF">
        <w:t xml:space="preserve"> больше</w:t>
      </w:r>
      <w:r w:rsidRPr="00095F94">
        <w:t xml:space="preserve">. Аналогично, при использовании обучающей выборки, равной 1/64 от исходного набора данных, снижение составляет 23% по сравнению с использованием полного </w:t>
      </w:r>
      <w:r>
        <w:t>исходного набора данных.</w:t>
      </w:r>
    </w:p>
    <w:p w14:paraId="44BD8094" w14:textId="77BF22C6" w:rsidR="002D6AB0" w:rsidRPr="00223C3A" w:rsidRDefault="00AF2D62" w:rsidP="002D6AB0">
      <w:pPr>
        <w:spacing w:line="360" w:lineRule="auto"/>
        <w:ind w:firstLine="709"/>
      </w:pPr>
      <w:r w:rsidRPr="00FF2DF2">
        <w:lastRenderedPageBreak/>
        <w:t>Далее представлены графики</w:t>
      </w:r>
      <w:r w:rsidR="00B42969">
        <w:t xml:space="preserve"> (рис. 7-13)</w:t>
      </w:r>
      <w:r w:rsidRPr="00FF2DF2">
        <w:t xml:space="preserve"> измерений во время обучения. Графики рассматриваются блоками по 4</w:t>
      </w:r>
      <w:r w:rsidR="004717DC" w:rsidRPr="00FF2DF2">
        <w:t xml:space="preserve"> штуки</w:t>
      </w:r>
      <w:r w:rsidRPr="00FF2DF2">
        <w:t xml:space="preserve">, где два верхних </w:t>
      </w:r>
      <w:r w:rsidR="004717DC" w:rsidRPr="00FF2DF2">
        <w:t xml:space="preserve">графика </w:t>
      </w:r>
      <w:r w:rsidRPr="00FF2DF2">
        <w:t>соответствуют эксперименту без использования трансферного обучения, а два нижних с применением</w:t>
      </w:r>
      <w:r w:rsidR="00B91915">
        <w:t xml:space="preserve"> этого подхода</w:t>
      </w:r>
      <w:r w:rsidRPr="00FF2DF2">
        <w:t xml:space="preserve">. </w:t>
      </w:r>
      <w:r w:rsidR="002D6AB0" w:rsidRPr="008F26C4">
        <w:t>На графике значения потерь отложены по оси ординат на левой половине, а значения метрики AUC отложены по оси ординат на правой половине. По оси абсцисс отображается количество эпох, на протяжении которых происходили измерения.</w:t>
      </w:r>
    </w:p>
    <w:p w14:paraId="2A71C40A" w14:textId="34FA79E5" w:rsidR="00A06852" w:rsidRDefault="00A06852" w:rsidP="00550133">
      <w:pPr>
        <w:spacing w:line="360" w:lineRule="auto"/>
        <w:ind w:firstLine="709"/>
        <w:rPr>
          <w:sz w:val="28"/>
          <w:szCs w:val="28"/>
        </w:rPr>
      </w:pPr>
    </w:p>
    <w:p w14:paraId="1BBAC1D7" w14:textId="77777777" w:rsidR="00A06852" w:rsidRDefault="00A06852">
      <w:pPr>
        <w:suppressAutoHyphens w:val="0"/>
        <w:spacing w:after="160" w:line="259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F025B6" w14:textId="233297D8" w:rsidR="00A06852" w:rsidRDefault="00A06852" w:rsidP="00597505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1D363829" wp14:editId="66F7FB8E">
                <wp:simplePos x="0" y="0"/>
                <wp:positionH relativeFrom="page">
                  <wp:align>center</wp:align>
                </wp:positionH>
                <wp:positionV relativeFrom="paragraph">
                  <wp:posOffset>-88</wp:posOffset>
                </wp:positionV>
                <wp:extent cx="5563870" cy="5117465"/>
                <wp:effectExtent l="0" t="0" r="0" b="6985"/>
                <wp:wrapThrough wrapText="bothSides">
                  <wp:wrapPolygon edited="0">
                    <wp:start x="0" y="0"/>
                    <wp:lineTo x="0" y="21549"/>
                    <wp:lineTo x="21521" y="21549"/>
                    <wp:lineTo x="21521" y="0"/>
                    <wp:lineTo x="0" y="0"/>
                  </wp:wrapPolygon>
                </wp:wrapThrough>
                <wp:docPr id="217" name="Группа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3870" cy="5117465"/>
                          <a:chOff x="0" y="0"/>
                          <a:chExt cx="5940425" cy="4897755"/>
                        </a:xfrm>
                      </wpg:grpSpPr>
                      <pic:pic xmlns:pic="http://schemas.openxmlformats.org/drawingml/2006/picture">
                        <pic:nvPicPr>
                          <pic:cNvPr id="215" name="Рисунок 21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13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6" name="Надпись 216"/>
                        <wps:cNvSpPr txBox="1"/>
                        <wps:spPr>
                          <a:xfrm>
                            <a:off x="0" y="4179570"/>
                            <a:ext cx="5940425" cy="7181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11F71D" w14:textId="748163FE" w:rsidR="007E7F83" w:rsidRPr="00A73319" w:rsidRDefault="007E7F83" w:rsidP="00A06852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A73319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CF7AD2" w:rsidRPr="00A73319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7.</w:t>
                              </w:r>
                              <w:r w:rsidRPr="00A73319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ICBEB2018, результат применения трансферного обучения на 1/64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363829" id="Группа 217" o:spid="_x0000_s1044" style="position:absolute;left:0;text-align:left;margin-left:0;margin-top:0;width:438.1pt;height:402.95pt;z-index:251980800;mso-position-horizontal:center;mso-position-horizontal-relative:page;mso-width-relative:margin;mso-height-relative:margin" coordsize="59404,489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">
                <v:shape id="Рисунок 215" o:spid="_x0000_s1045" type="#_x0000_t75" style="position:absolute;width:59404;height:41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">
                  <v:imagedata r:id="rId23" o:title=""/>
                </v:shape>
                <v:shape id="Надпись 216" o:spid="_x0000_s1046" type="#_x0000_t202" style="position:absolute;top:41795;width:59404;height:7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" stroked="f">
                  <v:textbox inset="0,0,0,0">
                    <w:txbxContent>
                      <w:p w14:paraId="1911F71D" w14:textId="748163FE" w:rsidR="007E7F83" w:rsidRPr="00A73319" w:rsidRDefault="007E7F83" w:rsidP="00A06852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</w:pPr>
                        <w:r w:rsidRPr="00A73319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="00CF7AD2" w:rsidRPr="00A73319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7.</w:t>
                        </w:r>
                        <w:r w:rsidRPr="00A73319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ICBEB2018, результат применения трансферного обучения на 1/64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hrough" anchorx="page"/>
              </v:group>
            </w:pict>
          </mc:Fallback>
        </mc:AlternateContent>
      </w:r>
    </w:p>
    <w:p w14:paraId="0370ED5F" w14:textId="254C079C" w:rsidR="00A06852" w:rsidRDefault="00A06852">
      <w:pPr>
        <w:suppressAutoHyphens w:val="0"/>
        <w:spacing w:after="160" w:line="259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97605B" w14:textId="59A83D1D" w:rsidR="00117AC0" w:rsidRDefault="00A73319" w:rsidP="008C2AB3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165EB49A" wp14:editId="62DDD36C">
                <wp:simplePos x="0" y="0"/>
                <wp:positionH relativeFrom="page">
                  <wp:posOffset>985520</wp:posOffset>
                </wp:positionH>
                <wp:positionV relativeFrom="paragraph">
                  <wp:posOffset>3810</wp:posOffset>
                </wp:positionV>
                <wp:extent cx="5596255" cy="4666615"/>
                <wp:effectExtent l="0" t="0" r="4445" b="635"/>
                <wp:wrapTopAndBottom/>
                <wp:docPr id="220" name="Группа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255" cy="4666615"/>
                          <a:chOff x="0" y="0"/>
                          <a:chExt cx="5940425" cy="4955351"/>
                        </a:xfrm>
                      </wpg:grpSpPr>
                      <pic:pic xmlns:pic="http://schemas.openxmlformats.org/drawingml/2006/picture">
                        <pic:nvPicPr>
                          <pic:cNvPr id="218" name="Рисунок 21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070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9" name="Надпись 219"/>
                        <wps:cNvSpPr txBox="1"/>
                        <wps:spPr>
                          <a:xfrm>
                            <a:off x="0" y="4029406"/>
                            <a:ext cx="5940425" cy="9259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B0E98" w14:textId="0080A983" w:rsidR="007E7F83" w:rsidRPr="00A06852" w:rsidRDefault="007E7F83" w:rsidP="00A06852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CF7AD2"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8.</w:t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ICBEB2018, результат применения трансферного обучения на 1/32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5EB49A" id="Группа 220" o:spid="_x0000_s1047" style="position:absolute;left:0;text-align:left;margin-left:77.6pt;margin-top:.3pt;width:440.65pt;height:367.45pt;z-index:251984896;mso-position-horizontal-relative:page;mso-width-relative:margin;mso-height-relative:margin" coordsize="59404,49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">
                <v:shape id="Рисунок 218" o:spid="_x0000_s1048" type="#_x0000_t75" style="position:absolute;width:59404;height:40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">
                  <v:imagedata r:id="rId25" o:title=""/>
                </v:shape>
                <v:shape id="Надпись 219" o:spid="_x0000_s1049" type="#_x0000_t202" style="position:absolute;top:40294;width:59404;height:9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" stroked="f">
                  <v:textbox inset="0,0,0,0">
                    <w:txbxContent>
                      <w:p w14:paraId="6E5B0E98" w14:textId="0080A983" w:rsidR="007E7F83" w:rsidRPr="00A06852" w:rsidRDefault="007E7F83" w:rsidP="00A06852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="00CF7AD2"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8.</w:t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ICBEB2018, результат применения трансферного обучения на 1/32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89E7EB" w14:textId="11A5868A" w:rsidR="00117AC0" w:rsidRDefault="00117AC0">
      <w:pPr>
        <w:suppressAutoHyphens w:val="0"/>
        <w:spacing w:after="160" w:line="259" w:lineRule="auto"/>
        <w:ind w:firstLine="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7A774C2" wp14:editId="563D08DD">
                <wp:simplePos x="0" y="0"/>
                <wp:positionH relativeFrom="page">
                  <wp:align>center</wp:align>
                </wp:positionH>
                <wp:positionV relativeFrom="paragraph">
                  <wp:posOffset>231</wp:posOffset>
                </wp:positionV>
                <wp:extent cx="5496560" cy="4820920"/>
                <wp:effectExtent l="0" t="0" r="8890" b="0"/>
                <wp:wrapTopAndBottom/>
                <wp:docPr id="223" name="Группа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6560" cy="4820920"/>
                          <a:chOff x="0" y="0"/>
                          <a:chExt cx="5940425" cy="5210911"/>
                        </a:xfrm>
                      </wpg:grpSpPr>
                      <pic:pic xmlns:pic="http://schemas.openxmlformats.org/drawingml/2006/picture">
                        <pic:nvPicPr>
                          <pic:cNvPr id="221" name="Рисунок 2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236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2" name="Надпись 222"/>
                        <wps:cNvSpPr txBox="1"/>
                        <wps:spPr>
                          <a:xfrm>
                            <a:off x="0" y="4295138"/>
                            <a:ext cx="5940425" cy="91577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02E61E" w14:textId="6537BB03" w:rsidR="001565A0" w:rsidRPr="00375DF7" w:rsidRDefault="001565A0" w:rsidP="00375DF7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375DF7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5D57B8" w:rsidRPr="00375DF7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9. </w:t>
                              </w:r>
                              <w:r w:rsidRPr="00375DF7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Набор данных ICBEB2018, результат применения трансферного обучения на 1/16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A774C2" id="Группа 223" o:spid="_x0000_s1050" style="position:absolute;margin-left:0;margin-top:0;width:432.8pt;height:379.6pt;z-index:251988992;mso-position-horizontal:center;mso-position-horizontal-relative:page;mso-width-relative:margin;mso-height-relative:margin" coordsize="59404,52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">
                <v:shape id="Рисунок 221" o:spid="_x0000_s1051" type="#_x0000_t75" style="position:absolute;width:59404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">
                  <v:imagedata r:id="rId27" o:title=""/>
                </v:shape>
                <v:shape id="Надпись 222" o:spid="_x0000_s1052" type="#_x0000_t202" style="position:absolute;top:42951;width:59404;height:9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" stroked="f">
                  <v:textbox inset="0,0,0,0">
                    <w:txbxContent>
                      <w:p w14:paraId="5D02E61E" w14:textId="6537BB03" w:rsidR="001565A0" w:rsidRPr="00375DF7" w:rsidRDefault="001565A0" w:rsidP="00375DF7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375DF7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="005D57B8" w:rsidRPr="00375DF7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9. </w:t>
                        </w:r>
                        <w:r w:rsidRPr="00375DF7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Набор данных ICBEB2018, результат применения трансферного обучения на 1/16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sz w:val="28"/>
          <w:szCs w:val="28"/>
        </w:rPr>
        <w:br w:type="page"/>
      </w:r>
    </w:p>
    <w:p w14:paraId="5E31ECAE" w14:textId="258A5633" w:rsidR="00117AC0" w:rsidRDefault="00117AC0" w:rsidP="00117AC0">
      <w:pPr>
        <w:spacing w:line="360" w:lineRule="auto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15793DDA" wp14:editId="58278C62">
                <wp:simplePos x="0" y="0"/>
                <wp:positionH relativeFrom="page">
                  <wp:posOffset>985652</wp:posOffset>
                </wp:positionH>
                <wp:positionV relativeFrom="paragraph">
                  <wp:posOffset>4305</wp:posOffset>
                </wp:positionV>
                <wp:extent cx="5596255" cy="4797630"/>
                <wp:effectExtent l="0" t="0" r="4445" b="3175"/>
                <wp:wrapTopAndBottom/>
                <wp:docPr id="226" name="Группа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255" cy="4797630"/>
                          <a:chOff x="0" y="0"/>
                          <a:chExt cx="5972321" cy="5119899"/>
                        </a:xfrm>
                      </wpg:grpSpPr>
                      <pic:pic xmlns:pic="http://schemas.openxmlformats.org/drawingml/2006/picture">
                        <pic:nvPicPr>
                          <pic:cNvPr id="224" name="Рисунок 224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20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5" name="Надпись 225"/>
                        <wps:cNvSpPr txBox="1"/>
                        <wps:spPr>
                          <a:xfrm>
                            <a:off x="31896" y="4210048"/>
                            <a:ext cx="5940425" cy="9098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2E070A" w14:textId="40451E96" w:rsidR="001565A0" w:rsidRPr="00117AC0" w:rsidRDefault="001565A0" w:rsidP="00117AC0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="005D57B8"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10.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2018, результат применения трансферного обучения на 1/8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93DDA" id="Группа 226" o:spid="_x0000_s1053" style="position:absolute;left:0;text-align:left;margin-left:77.6pt;margin-top:.35pt;width:440.65pt;height:377.75pt;z-index:251993088;mso-position-horizontal-relative:page;mso-width-relative:margin;mso-height-relative:margin" coordsize="59723,51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">
                <v:shape id="Рисунок 224" o:spid="_x0000_s1054" type="#_x0000_t75" style="position:absolute;width:59404;height:42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">
                  <v:imagedata r:id="rId29" o:title=""/>
                </v:shape>
                <v:shape id="Надпись 225" o:spid="_x0000_s1055" type="#_x0000_t202" style="position:absolute;left:318;top:42100;width:59405;height:9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642E070A" w14:textId="40451E96" w:rsidR="001565A0" w:rsidRPr="00117AC0" w:rsidRDefault="001565A0" w:rsidP="00117AC0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="005D57B8"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10.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2018, результат применения трансферного обучения на 1/8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866D481" w14:textId="765EC1AC" w:rsidR="00117AC0" w:rsidRDefault="00117AC0">
      <w:pPr>
        <w:suppressAutoHyphens w:val="0"/>
        <w:spacing w:after="160" w:line="259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45CD5FD" w14:textId="47364943" w:rsidR="00117AC0" w:rsidRPr="00117AC0" w:rsidRDefault="00117AC0" w:rsidP="00117AC0">
      <w:pPr>
        <w:spacing w:line="360" w:lineRule="auto"/>
        <w:ind w:firstLine="0"/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71968F6" wp14:editId="6BB5F9A0">
                <wp:simplePos x="0" y="0"/>
                <wp:positionH relativeFrom="page">
                  <wp:align>center</wp:align>
                </wp:positionH>
                <wp:positionV relativeFrom="paragraph">
                  <wp:posOffset>239</wp:posOffset>
                </wp:positionV>
                <wp:extent cx="5645785" cy="4678680"/>
                <wp:effectExtent l="0" t="0" r="0" b="7620"/>
                <wp:wrapTopAndBottom/>
                <wp:docPr id="229" name="Группа 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5785" cy="4678680"/>
                          <a:chOff x="0" y="0"/>
                          <a:chExt cx="5940425" cy="4923482"/>
                        </a:xfrm>
                      </wpg:grpSpPr>
                      <pic:pic xmlns:pic="http://schemas.openxmlformats.org/drawingml/2006/picture">
                        <pic:nvPicPr>
                          <pic:cNvPr id="227" name="Рисунок 227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410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8" name="Надпись 228"/>
                        <wps:cNvSpPr txBox="1"/>
                        <wps:spPr>
                          <a:xfrm>
                            <a:off x="0" y="4156710"/>
                            <a:ext cx="5940425" cy="7667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0FDBDC" w14:textId="77777777" w:rsidR="00117AC0" w:rsidRPr="00117AC0" w:rsidRDefault="00117AC0" w:rsidP="00117AC0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Pr="00117AC0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11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Набор данных 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2018, результат применения трансферного обучения на 1/4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968F6" id="Группа 229" o:spid="_x0000_s1056" style="position:absolute;left:0;text-align:left;margin-left:0;margin-top:0;width:444.55pt;height:368.4pt;z-index:252022784;mso-position-horizontal:center;mso-position-horizontal-relative:page;mso-width-relative:margin;mso-height-relative:margin" coordsize="59404,49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">
                <v:shape id="Рисунок 227" o:spid="_x0000_s1057" type="#_x0000_t75" style="position:absolute;width:59404;height:4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">
                  <v:imagedata r:id="rId31" o:title=""/>
                </v:shape>
                <v:shape id="Надпись 228" o:spid="_x0000_s1058" type="#_x0000_t202" style="position:absolute;top:41567;width:59404;height:7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" stroked="f">
                  <v:textbox inset="0,0,0,0">
                    <w:txbxContent>
                      <w:p w14:paraId="610FDBDC" w14:textId="77777777" w:rsidR="00117AC0" w:rsidRPr="00117AC0" w:rsidRDefault="00117AC0" w:rsidP="00117AC0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Pr="00117AC0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11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Набор данных 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2018, результат применения трансферного обучения на 1/4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5D4F2D" w14:textId="424409BC" w:rsidR="00117AC0" w:rsidRDefault="00117AC0" w:rsidP="00597505">
      <w:pPr>
        <w:spacing w:line="360" w:lineRule="auto"/>
        <w:rPr>
          <w:noProof/>
        </w:rPr>
      </w:pPr>
    </w:p>
    <w:p w14:paraId="2830DD79" w14:textId="77777777" w:rsidR="00117AC0" w:rsidRDefault="00117AC0">
      <w:pPr>
        <w:suppressAutoHyphens w:val="0"/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1013AFB4" w14:textId="35FE5FC7" w:rsidR="005C04C0" w:rsidRDefault="00EF73CB" w:rsidP="00597505">
      <w:pPr>
        <w:spacing w:line="360" w:lineRule="auto"/>
        <w:rPr>
          <w:noProof/>
        </w:rPr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43C41286" wp14:editId="5C9F64B3">
                <wp:simplePos x="0" y="0"/>
                <wp:positionH relativeFrom="page">
                  <wp:align>center</wp:align>
                </wp:positionH>
                <wp:positionV relativeFrom="paragraph">
                  <wp:posOffset>157</wp:posOffset>
                </wp:positionV>
                <wp:extent cx="5940425" cy="5015230"/>
                <wp:effectExtent l="0" t="0" r="3175" b="0"/>
                <wp:wrapTopAndBottom/>
                <wp:docPr id="233" name="Группа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015230"/>
                          <a:chOff x="0" y="0"/>
                          <a:chExt cx="5940425" cy="5015230"/>
                        </a:xfrm>
                      </wpg:grpSpPr>
                      <wps:wsp>
                        <wps:cNvPr id="231" name="Надпись 231"/>
                        <wps:cNvSpPr txBox="1"/>
                        <wps:spPr>
                          <a:xfrm>
                            <a:off x="0" y="4053205"/>
                            <a:ext cx="5940425" cy="962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98142F" w14:textId="204C45BB" w:rsidR="00EF73CB" w:rsidRPr="00117AC0" w:rsidRDefault="00EF73CB" w:rsidP="00117AC0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2F5FC9" w:rsidRPr="00117AC0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12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715E12"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Pr="00117AC0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2018, результат применения трансферного обучения на 1/2 от исходного тренировочного набора.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2" name="Рисунок 232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401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C41286" id="Группа 233" o:spid="_x0000_s1059" style="position:absolute;left:0;text-align:left;margin-left:0;margin-top:0;width:467.75pt;height:394.9pt;z-index:252002304;mso-position-horizontal:center;mso-position-horizontal-relative:page" coordsize="59404,50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">
                <v:shape id="Надпись 231" o:spid="_x0000_s1060" type="#_x0000_t202" style="position:absolute;top:40532;width:59404;height:9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ycs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0NoG/M+kIyNUdAAD//wMAUEsBAi0AFAAGAAgAAAAhANvh9svuAAAAhQEAABMAAAAAAAAA&#10;AAAAAAAAAAAAAFtDb250ZW50X1R5cGVzXS54bWxQSwECLQAUAAYACAAAACEAWvQsW78AAAAVAQAA&#10;CwAAAAAAAAAAAAAAAAAfAQAAX3JlbHMvLnJlbHNQSwECLQAUAAYACAAAACEA6bMnLMYAAADcAAAA&#10;DwAAAAAAAAAAAAAAAAAHAgAAZHJzL2Rvd25yZXYueG1sUEsFBgAAAAADAAMAtwAAAPoCAAAAAA==&#10;" stroked="f">
                  <v:textbox style="mso-fit-shape-to-text:t" inset="0,0,0,0">
                    <w:txbxContent>
                      <w:p w14:paraId="3698142F" w14:textId="204C45BB" w:rsidR="00EF73CB" w:rsidRPr="00117AC0" w:rsidRDefault="00EF73CB" w:rsidP="00117AC0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2F5FC9" w:rsidRPr="00117AC0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12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715E12"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Pr="00117AC0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2018, результат применения трансферного обучения на 1/2 от исходного тренировочного набора.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v:shape id="Рисунок 232" o:spid="_x0000_s1061" type="#_x0000_t75" style="position:absolute;width:59366;height:40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">
                  <v:imagedata r:id="rId33" o:title=""/>
                </v:shape>
                <w10:wrap type="topAndBottom" anchorx="page"/>
              </v:group>
            </w:pict>
          </mc:Fallback>
        </mc:AlternateContent>
      </w:r>
    </w:p>
    <w:p w14:paraId="01D6429F" w14:textId="5E9FA8A6" w:rsidR="00D82410" w:rsidRPr="00AD6C02" w:rsidRDefault="003855BD" w:rsidP="00AD6C02">
      <w:pPr>
        <w:spacing w:line="360" w:lineRule="auto"/>
        <w:ind w:firstLine="0"/>
      </w:pPr>
      <w:r>
        <w:rPr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00ADD976" wp14:editId="1785EBEC">
                <wp:simplePos x="0" y="0"/>
                <wp:positionH relativeFrom="margin">
                  <wp:align>left</wp:align>
                </wp:positionH>
                <wp:positionV relativeFrom="paragraph">
                  <wp:posOffset>547</wp:posOffset>
                </wp:positionV>
                <wp:extent cx="5943600" cy="5182870"/>
                <wp:effectExtent l="0" t="0" r="0" b="0"/>
                <wp:wrapTopAndBottom/>
                <wp:docPr id="125" name="Группа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182870"/>
                          <a:chOff x="0" y="0"/>
                          <a:chExt cx="5943600" cy="5182870"/>
                        </a:xfrm>
                      </wpg:grpSpPr>
                      <pic:pic xmlns:pic="http://schemas.openxmlformats.org/drawingml/2006/picture">
                        <pic:nvPicPr>
                          <pic:cNvPr id="123" name="Рисунок 12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" name="Надпись 124"/>
                        <wps:cNvSpPr txBox="1"/>
                        <wps:spPr>
                          <a:xfrm>
                            <a:off x="0" y="4220845"/>
                            <a:ext cx="5943600" cy="962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9FA2AD" w14:textId="291BEBAE" w:rsidR="00BC36C2" w:rsidRPr="001C4554" w:rsidRDefault="00BC36C2" w:rsidP="00A06852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2"/>
                                  <w:szCs w:val="22"/>
                                </w:rPr>
                              </w:pP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Рис. </w:t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begin"/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instrText xml:space="preserve"> SEQ Рис. \* ARABIC </w:instrText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separate"/>
                              </w:r>
                              <w:r w:rsidR="002F5FC9" w:rsidRPr="00A06852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  <w:t>13</w:t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fldChar w:fldCharType="end"/>
                              </w:r>
                              <w:r w:rsidR="00715E12"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Pr="00A06852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Набор данных ICBEB2018, результат применения трансферного обучения на исходном тренировочном наборе. Вверху – до применения трансферного обучения, внизу – после применения трансферного обучения.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ADD976" id="Группа 125" o:spid="_x0000_s1062" style="position:absolute;left:0;text-align:left;margin-left:0;margin-top:.05pt;width:468pt;height:408.1pt;z-index:251964416;mso-position-horizontal:left;mso-position-horizontal-relative:margin;mso-width-relative:margin;mso-height-relative:margin" coordsize="59436,51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">
                <v:shape id="Рисунок 123" o:spid="_x0000_s1063" type="#_x0000_t75" style="position:absolute;width:59436;height:41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">
                  <v:imagedata r:id="rId35" o:title=""/>
                </v:shape>
                <v:shape id="Надпись 124" o:spid="_x0000_s1064" type="#_x0000_t202" style="position:absolute;top:42208;width:59436;height:9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669FA2AD" w14:textId="291BEBAE" w:rsidR="00BC36C2" w:rsidRPr="001C4554" w:rsidRDefault="00BC36C2" w:rsidP="00A06852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2"/>
                            <w:szCs w:val="22"/>
                          </w:rPr>
                        </w:pP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Рис. </w:t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begin"/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instrText xml:space="preserve"> SEQ Рис. \* ARABIC </w:instrText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separate"/>
                        </w:r>
                        <w:r w:rsidR="002F5FC9" w:rsidRPr="00A06852"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  <w:t>13</w:t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fldChar w:fldCharType="end"/>
                        </w:r>
                        <w:r w:rsidR="00715E12"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Pr="00A06852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Набор данных ICBEB2018, результат применения трансферного обучения на исходном тренировочном наборе. Вверху – до применения трансферного обучения, внизу – после применения трансферного обучения.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D48A13E" w14:textId="261A16EA" w:rsidR="00101208" w:rsidRDefault="00A06852" w:rsidP="00A06852">
      <w:pPr>
        <w:spacing w:line="360" w:lineRule="auto"/>
        <w:ind w:firstLine="0"/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71389A98" wp14:editId="51EDD1B1">
                <wp:simplePos x="0" y="0"/>
                <wp:positionH relativeFrom="margin">
                  <wp:align>right</wp:align>
                </wp:positionH>
                <wp:positionV relativeFrom="paragraph">
                  <wp:posOffset>253142</wp:posOffset>
                </wp:positionV>
                <wp:extent cx="5948045" cy="3469720"/>
                <wp:effectExtent l="0" t="0" r="0" b="0"/>
                <wp:wrapTopAndBottom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8045" cy="3469720"/>
                          <a:chOff x="0" y="0"/>
                          <a:chExt cx="5948376" cy="3470389"/>
                        </a:xfrm>
                      </wpg:grpSpPr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940425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Надпись 1"/>
                        <wps:cNvSpPr txBox="1"/>
                        <wps:spPr>
                          <a:xfrm>
                            <a:off x="0" y="2727296"/>
                            <a:ext cx="5939486" cy="74309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56E441" w14:textId="7E0E11D0" w:rsidR="00F4088E" w:rsidRPr="00101208" w:rsidRDefault="00C9487B" w:rsidP="00101208">
                              <w:pPr>
                                <w:pStyle w:val="aff9"/>
                                <w:spacing w:before="240" w:after="240" w:line="360" w:lineRule="auto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Рис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14</w:t>
                              </w:r>
                              <w:r w:rsidR="00834063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>.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Столбчатые диаграммы демонстрируют прирост значений метрики 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AUC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 от применения трансферного обучения на наборе данных 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ICBEB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</w:rPr>
                                <w:t xml:space="preserve">2018 при использовании модели </w:t>
                              </w:r>
                              <w:r w:rsidR="00F4088E" w:rsidRPr="00101208">
                                <w:rPr>
                                  <w:i w:val="0"/>
                                  <w:iCs w:val="0"/>
                                  <w:color w:val="auto"/>
                                  <w:sz w:val="20"/>
                                  <w:szCs w:val="20"/>
                                  <w:lang w:val="en-US"/>
                                </w:rPr>
                                <w:t>lstm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89A98" id="Группа 63" o:spid="_x0000_s1065" style="position:absolute;left:0;text-align:left;margin-left:417.15pt;margin-top:19.95pt;width:468.35pt;height:273.2pt;z-index:251954176;mso-position-horizontal:right;mso-position-horizontal-relative:margin;mso-height-relative:margin" coordsize="59483,34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">
                <v:shape id="Рисунок 61" o:spid="_x0000_s1066" type="#_x0000_t75" style="position:absolute;left:79;width:59404;height:27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">
                  <v:imagedata r:id="rId37" o:title=""/>
                </v:shape>
                <v:shape id="Надпись 1" o:spid="_x0000_s1067" type="#_x0000_t202" style="position:absolute;top:27272;width:59394;height:7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3056E441" w14:textId="7E0E11D0" w:rsidR="00F4088E" w:rsidRPr="00101208" w:rsidRDefault="00C9487B" w:rsidP="00101208">
                        <w:pPr>
                          <w:pStyle w:val="aff9"/>
                          <w:spacing w:before="240" w:after="240" w:line="360" w:lineRule="auto"/>
                          <w:jc w:val="center"/>
                          <w:rPr>
                            <w:i w:val="0"/>
                            <w:iCs w:val="0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r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Рис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14</w:t>
                        </w:r>
                        <w:r w:rsidR="00834063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>.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Столбчатые диаграммы демонстрируют прирост значений метрики 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AUC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 от применения трансферного обучения на наборе данных 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ICBEB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</w:rPr>
                          <w:t xml:space="preserve">2018 при использовании модели </w:t>
                        </w:r>
                        <w:r w:rsidR="00F4088E" w:rsidRPr="00101208">
                          <w:rPr>
                            <w:i w:val="0"/>
                            <w:iCs w:val="0"/>
                            <w:color w:val="auto"/>
                            <w:sz w:val="20"/>
                            <w:szCs w:val="20"/>
                            <w:lang w:val="en-US"/>
                          </w:rPr>
                          <w:t>lstm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1E009A8" w14:textId="00197208" w:rsidR="00360826" w:rsidRPr="00FF2DF2" w:rsidRDefault="00A47A6A" w:rsidP="004244FB">
      <w:pPr>
        <w:spacing w:line="360" w:lineRule="auto"/>
        <w:ind w:firstLine="709"/>
      </w:pPr>
      <w:r w:rsidRPr="00FF2DF2">
        <w:lastRenderedPageBreak/>
        <w:t>Таким образом, результаты исследования показывают, что использование предварительно обучен</w:t>
      </w:r>
      <w:r w:rsidR="000D6EC9">
        <w:t>ной</w:t>
      </w:r>
      <w:r w:rsidRPr="00FF2DF2">
        <w:t xml:space="preserve"> на всем наборе данных </w:t>
      </w:r>
      <w:r w:rsidRPr="00FF2DF2">
        <w:rPr>
          <w:lang w:val="en-US"/>
        </w:rPr>
        <w:t>PTB</w:t>
      </w:r>
      <w:r w:rsidRPr="00FF2DF2">
        <w:t>-</w:t>
      </w:r>
      <w:r w:rsidRPr="00FF2DF2">
        <w:rPr>
          <w:lang w:val="en-US"/>
        </w:rPr>
        <w:t>XL</w:t>
      </w:r>
      <w:r w:rsidRPr="00FF2DF2">
        <w:t xml:space="preserve"> </w:t>
      </w:r>
      <w:r w:rsidR="000D6EC9">
        <w:t xml:space="preserve">модели </w:t>
      </w:r>
      <w:r w:rsidRPr="00FF2DF2">
        <w:t xml:space="preserve">может быть полезным при работе с относительно небольшими наборами данных, улучшая производительность моделей классификации. </w:t>
      </w:r>
    </w:p>
    <w:p w14:paraId="27A09356" w14:textId="50093C2E" w:rsidR="00A47A6A" w:rsidRPr="00FF2DF2" w:rsidRDefault="00360826" w:rsidP="004244FB">
      <w:pPr>
        <w:spacing w:line="360" w:lineRule="auto"/>
        <w:ind w:firstLine="709"/>
      </w:pPr>
      <w:r w:rsidRPr="00FF2DF2">
        <w:t>Подводя итоги на основе полученных результатов, можно утверждать, что рекуррентные</w:t>
      </w:r>
      <w:r w:rsidR="000638B4">
        <w:t xml:space="preserve"> </w:t>
      </w:r>
      <w:r w:rsidRPr="00FF2DF2">
        <w:t>нейронн</w:t>
      </w:r>
      <w:r w:rsidR="000638B4">
        <w:t>ые</w:t>
      </w:r>
      <w:r w:rsidRPr="00FF2DF2">
        <w:t xml:space="preserve"> сет</w:t>
      </w:r>
      <w:r w:rsidR="000638B4">
        <w:t>и</w:t>
      </w:r>
      <w:r w:rsidRPr="00FF2DF2">
        <w:t xml:space="preserve"> способны </w:t>
      </w:r>
      <w:r w:rsidR="00612B64" w:rsidRPr="00FF2DF2">
        <w:t xml:space="preserve">качественно </w:t>
      </w:r>
      <w:r w:rsidRPr="00FF2DF2">
        <w:t xml:space="preserve">решать поставленную задачу </w:t>
      </w:r>
      <w:r w:rsidR="000D6EC9">
        <w:t xml:space="preserve">многозначной </w:t>
      </w:r>
      <w:r w:rsidRPr="00FF2DF2">
        <w:t xml:space="preserve">классификации временных рядов. Сравнивая модели </w:t>
      </w:r>
      <w:r w:rsidRPr="00FF2DF2">
        <w:rPr>
          <w:lang w:val="en-US"/>
        </w:rPr>
        <w:t>lstm</w:t>
      </w:r>
      <w:r w:rsidRPr="00FF2DF2">
        <w:t xml:space="preserve"> и </w:t>
      </w:r>
      <w:r w:rsidRPr="00FF2DF2">
        <w:rPr>
          <w:lang w:val="en-US"/>
        </w:rPr>
        <w:t>lstm</w:t>
      </w:r>
      <w:r w:rsidRPr="00FF2DF2">
        <w:t>_</w:t>
      </w:r>
      <w:r w:rsidRPr="00FF2DF2">
        <w:rPr>
          <w:lang w:val="en-US"/>
        </w:rPr>
        <w:t>bidir</w:t>
      </w:r>
      <w:r w:rsidRPr="00FF2DF2">
        <w:t xml:space="preserve"> по показателю </w:t>
      </w:r>
      <w:r w:rsidRPr="00FF2DF2">
        <w:rPr>
          <w:lang w:val="en-US"/>
        </w:rPr>
        <w:t>AUC</w:t>
      </w:r>
      <w:r w:rsidRPr="00FF2DF2">
        <w:t>, делаем вывод, что они очень близки по своему качеству решения задачи, но</w:t>
      </w:r>
      <w:r w:rsidR="00B8697F">
        <w:t xml:space="preserve"> </w:t>
      </w:r>
      <w:r w:rsidR="00C131A7" w:rsidRPr="00FF2DF2">
        <w:t xml:space="preserve">чаще модель </w:t>
      </w:r>
      <w:r w:rsidRPr="00FF2DF2">
        <w:rPr>
          <w:lang w:val="en-US"/>
        </w:rPr>
        <w:t>lstm</w:t>
      </w:r>
      <w:r w:rsidRPr="00FF2DF2">
        <w:t>_</w:t>
      </w:r>
      <w:r w:rsidRPr="00FF2DF2">
        <w:rPr>
          <w:lang w:val="en-US"/>
        </w:rPr>
        <w:t>bidir</w:t>
      </w:r>
      <w:r w:rsidRPr="00FF2DF2">
        <w:t xml:space="preserve"> показывала результат</w:t>
      </w:r>
      <w:r w:rsidR="00E314AC" w:rsidRPr="00FF2DF2">
        <w:t xml:space="preserve"> </w:t>
      </w:r>
      <w:r w:rsidR="00EF0981">
        <w:t>лучше</w:t>
      </w:r>
      <w:r w:rsidRPr="00FF2DF2">
        <w:t>.</w:t>
      </w:r>
    </w:p>
    <w:p w14:paraId="4D4C9862" w14:textId="65FEC609" w:rsidR="00CE63FF" w:rsidRPr="004244FB" w:rsidRDefault="00CE63FF" w:rsidP="001379EF">
      <w:pPr>
        <w:pStyle w:val="10"/>
        <w:numPr>
          <w:ilvl w:val="0"/>
          <w:numId w:val="27"/>
        </w:numPr>
        <w:ind w:left="0" w:firstLine="0"/>
      </w:pPr>
      <w:bookmarkStart w:id="76" w:name="_Toc136205078"/>
      <w:bookmarkStart w:id="77" w:name="_Toc136205192"/>
      <w:bookmarkStart w:id="78" w:name="_Toc137225191"/>
      <w:bookmarkStart w:id="79" w:name="_Toc138087803"/>
      <w:r w:rsidRPr="004244FB">
        <w:lastRenderedPageBreak/>
        <w:t>Итоги и заключение</w:t>
      </w:r>
      <w:bookmarkStart w:id="80" w:name="_Toc169986020"/>
      <w:bookmarkEnd w:id="76"/>
      <w:bookmarkEnd w:id="77"/>
      <w:bookmarkEnd w:id="78"/>
      <w:bookmarkEnd w:id="79"/>
    </w:p>
    <w:p w14:paraId="1ECC1826" w14:textId="708A7399" w:rsidR="00DE4521" w:rsidRPr="00025714" w:rsidRDefault="007D2B68" w:rsidP="004244FB">
      <w:pPr>
        <w:spacing w:line="360" w:lineRule="auto"/>
        <w:ind w:firstLine="709"/>
      </w:pPr>
      <w:r w:rsidRPr="003A31A7">
        <w:t xml:space="preserve">Результаты наших экспериментов </w:t>
      </w:r>
      <w:r w:rsidR="00CE591A">
        <w:t xml:space="preserve">подтверждают </w:t>
      </w:r>
      <w:r w:rsidRPr="003A31A7">
        <w:t>значительный потенциал алгоритмов автоматической интерпретации ЭК</w:t>
      </w:r>
      <w:r w:rsidR="009A448C">
        <w:t>Г</w:t>
      </w:r>
      <w:r w:rsidRPr="003A31A7">
        <w:t>.</w:t>
      </w:r>
      <w:r w:rsidR="00271C87">
        <w:t xml:space="preserve"> Мы о</w:t>
      </w:r>
      <w:r w:rsidR="00DE4521">
        <w:t>сновыва</w:t>
      </w:r>
      <w:r w:rsidR="00271C87">
        <w:t>емся</w:t>
      </w:r>
      <w:r w:rsidR="00DE4521">
        <w:t xml:space="preserve"> на идеях статьи </w:t>
      </w:r>
      <w:r w:rsidR="00DE4521" w:rsidRPr="00DE4521">
        <w:t>[1]</w:t>
      </w:r>
      <w:r w:rsidR="008124D7">
        <w:t xml:space="preserve"> и</w:t>
      </w:r>
      <w:r w:rsidR="00DE4521">
        <w:t xml:space="preserve"> наши материалы могут </w:t>
      </w:r>
      <w:r w:rsidR="008124D7">
        <w:t xml:space="preserve">быть использованы </w:t>
      </w:r>
      <w:r w:rsidR="00DE4521">
        <w:t xml:space="preserve">для </w:t>
      </w:r>
      <w:r w:rsidR="008124D7">
        <w:t xml:space="preserve">будущих </w:t>
      </w:r>
      <w:r w:rsidR="00DE4521">
        <w:t xml:space="preserve">исследований. </w:t>
      </w:r>
      <w:r w:rsidR="00271C87">
        <w:t>Б</w:t>
      </w:r>
      <w:r w:rsidR="00DE4521">
        <w:t xml:space="preserve">лагодаря наличию набора данных </w:t>
      </w:r>
      <w:r w:rsidR="00DE4521">
        <w:rPr>
          <w:lang w:val="en-US"/>
        </w:rPr>
        <w:t>PTB</w:t>
      </w:r>
      <w:r w:rsidR="00DE4521" w:rsidRPr="00DE4521">
        <w:t>-</w:t>
      </w:r>
      <w:r w:rsidR="00DE4521">
        <w:rPr>
          <w:lang w:val="en-US"/>
        </w:rPr>
        <w:t>XL</w:t>
      </w:r>
      <w:r w:rsidR="008124D7">
        <w:t>,</w:t>
      </w:r>
      <w:r w:rsidR="00DE4521" w:rsidRPr="00DE4521">
        <w:t xml:space="preserve"> </w:t>
      </w:r>
      <w:r w:rsidR="00DE4521">
        <w:t>мы</w:t>
      </w:r>
      <w:r w:rsidR="008124D7">
        <w:t xml:space="preserve"> сегодня</w:t>
      </w:r>
      <w:r w:rsidR="00DE4521">
        <w:t xml:space="preserve"> имеем возможность внести свой вклад в развитие алгоритмов автоматической интерпретации медицинских сигналов, в частности ЭКГ</w:t>
      </w:r>
      <w:r w:rsidR="008124D7">
        <w:t>. Это особенно важно, так как</w:t>
      </w:r>
      <w:r w:rsidR="00271C87">
        <w:t xml:space="preserve"> </w:t>
      </w:r>
      <w:r w:rsidR="008124D7">
        <w:t xml:space="preserve">существует </w:t>
      </w:r>
      <w:r w:rsidR="00271C87">
        <w:t>проблем</w:t>
      </w:r>
      <w:r w:rsidR="008124D7">
        <w:t xml:space="preserve">а </w:t>
      </w:r>
      <w:r w:rsidR="00271C87">
        <w:t>ограниченн</w:t>
      </w:r>
      <w:r w:rsidR="008124D7">
        <w:t xml:space="preserve">ого </w:t>
      </w:r>
      <w:r w:rsidR="00271C87">
        <w:t>доступ</w:t>
      </w:r>
      <w:r w:rsidR="008124D7">
        <w:t xml:space="preserve">а </w:t>
      </w:r>
      <w:r w:rsidR="00271C87">
        <w:t xml:space="preserve">к большому </w:t>
      </w:r>
      <w:r w:rsidR="008124D7">
        <w:t xml:space="preserve">объему </w:t>
      </w:r>
      <w:r w:rsidR="00271C87">
        <w:t>медицинско</w:t>
      </w:r>
      <w:r w:rsidR="008124D7">
        <w:t>й информации</w:t>
      </w:r>
      <w:r w:rsidR="00271C87">
        <w:t>.</w:t>
      </w:r>
      <w:r w:rsidR="00025714" w:rsidRPr="00025714">
        <w:t xml:space="preserve"> </w:t>
      </w:r>
      <w:r w:rsidR="00025714">
        <w:t xml:space="preserve">Таким образом, наше исследование подтверждает, что набор данных </w:t>
      </w:r>
      <w:r w:rsidR="00025714">
        <w:rPr>
          <w:lang w:val="en-US"/>
        </w:rPr>
        <w:t>PTB</w:t>
      </w:r>
      <w:r w:rsidR="00025714" w:rsidRPr="00025714">
        <w:t>-</w:t>
      </w:r>
      <w:r w:rsidR="00025714">
        <w:rPr>
          <w:lang w:val="en-US"/>
        </w:rPr>
        <w:t>XL</w:t>
      </w:r>
      <w:r w:rsidR="00025714" w:rsidRPr="00025714">
        <w:t xml:space="preserve"> </w:t>
      </w:r>
      <w:r w:rsidR="00025714">
        <w:t>играет важную роль в диагностике ССЗ.</w:t>
      </w:r>
    </w:p>
    <w:p w14:paraId="69287C60" w14:textId="324D1AC5" w:rsidR="007D2B68" w:rsidRPr="003A31A7" w:rsidRDefault="007D2B68" w:rsidP="004244FB">
      <w:pPr>
        <w:spacing w:line="360" w:lineRule="auto"/>
        <w:ind w:firstLine="709"/>
      </w:pPr>
      <w:r w:rsidRPr="003A31A7">
        <w:t>Стоит отметить, что рекуррентные нейронные сети</w:t>
      </w:r>
      <w:r w:rsidR="005B5A0F" w:rsidRPr="005B5A0F">
        <w:t xml:space="preserve">, </w:t>
      </w:r>
      <w:r w:rsidR="005B5A0F">
        <w:t xml:space="preserve">в частности </w:t>
      </w:r>
      <w:r w:rsidR="005B5A0F">
        <w:rPr>
          <w:lang w:val="en-US"/>
        </w:rPr>
        <w:t>LSTM</w:t>
      </w:r>
      <w:r w:rsidR="005B5A0F" w:rsidRPr="005B5A0F">
        <w:t>-</w:t>
      </w:r>
      <w:r w:rsidR="005B5A0F">
        <w:t>сети,</w:t>
      </w:r>
      <w:r w:rsidRPr="003A31A7">
        <w:t xml:space="preserve"> показывают </w:t>
      </w:r>
      <w:r w:rsidR="008124D7">
        <w:t>высокую эффективность</w:t>
      </w:r>
      <w:r w:rsidRPr="003A31A7">
        <w:t xml:space="preserve"> </w:t>
      </w:r>
      <w:r w:rsidR="00776DE7" w:rsidRPr="003A31A7">
        <w:t>в решени</w:t>
      </w:r>
      <w:r w:rsidR="008124D7">
        <w:t>и</w:t>
      </w:r>
      <w:r w:rsidR="00776DE7" w:rsidRPr="003A31A7">
        <w:t xml:space="preserve"> </w:t>
      </w:r>
      <w:r w:rsidRPr="003A31A7">
        <w:t xml:space="preserve">задач </w:t>
      </w:r>
      <w:r w:rsidR="00075891" w:rsidRPr="003A31A7">
        <w:t>классификации</w:t>
      </w:r>
      <w:r w:rsidR="008124D7">
        <w:t xml:space="preserve">. Из наших экспериментов следует, что </w:t>
      </w:r>
      <w:r w:rsidR="008124D7" w:rsidRPr="003A31A7">
        <w:t xml:space="preserve">модель </w:t>
      </w:r>
      <w:r w:rsidR="008124D7" w:rsidRPr="003A31A7">
        <w:rPr>
          <w:lang w:val="en-US"/>
        </w:rPr>
        <w:t>lstm</w:t>
      </w:r>
      <w:r w:rsidR="008124D7" w:rsidRPr="003A31A7">
        <w:t>_</w:t>
      </w:r>
      <w:r w:rsidR="008124D7" w:rsidRPr="003A31A7">
        <w:rPr>
          <w:lang w:val="en-US"/>
        </w:rPr>
        <w:t>bidir</w:t>
      </w:r>
      <w:r w:rsidR="008124D7">
        <w:t>, то есть</w:t>
      </w:r>
      <w:r w:rsidR="008124D7" w:rsidRPr="00271C87">
        <w:t xml:space="preserve"> </w:t>
      </w:r>
      <w:r w:rsidR="008124D7">
        <w:t xml:space="preserve">двунаправленная </w:t>
      </w:r>
      <w:r w:rsidR="008124D7">
        <w:rPr>
          <w:lang w:val="en-US"/>
        </w:rPr>
        <w:t>LSTM</w:t>
      </w:r>
      <w:r w:rsidR="008124D7" w:rsidRPr="00271C87">
        <w:t>-</w:t>
      </w:r>
      <w:r w:rsidR="008124D7">
        <w:t>сеть, демонстрирует наилучшие результаты.</w:t>
      </w:r>
      <w:r w:rsidR="00D75A31" w:rsidRPr="00D75A31">
        <w:t xml:space="preserve"> </w:t>
      </w:r>
      <w:r w:rsidR="00D75A31">
        <w:t xml:space="preserve">Также, мы видим, что обучение на небольшом количестве данных приводит к плохим результатам. Поэтому мы </w:t>
      </w:r>
      <w:r w:rsidR="008124D7">
        <w:t xml:space="preserve">также </w:t>
      </w:r>
      <w:r w:rsidR="00D75A31">
        <w:t>оценили</w:t>
      </w:r>
      <w:r w:rsidR="008124D7">
        <w:t xml:space="preserve"> </w:t>
      </w:r>
      <w:r w:rsidRPr="003A31A7">
        <w:t xml:space="preserve">перспективы </w:t>
      </w:r>
      <w:r w:rsidR="008124D7">
        <w:t xml:space="preserve">применения </w:t>
      </w:r>
      <w:r w:rsidRPr="003A31A7">
        <w:t>трансферного обучения, котор</w:t>
      </w:r>
      <w:r w:rsidR="00F60540" w:rsidRPr="003A31A7">
        <w:t>ое</w:t>
      </w:r>
      <w:r w:rsidRPr="003A31A7">
        <w:t xml:space="preserve"> </w:t>
      </w:r>
      <w:r w:rsidR="00D75A31">
        <w:t>показывает себя</w:t>
      </w:r>
      <w:r w:rsidR="008124D7">
        <w:t xml:space="preserve"> </w:t>
      </w:r>
      <w:r w:rsidRPr="003A31A7">
        <w:t xml:space="preserve">особенно </w:t>
      </w:r>
      <w:r w:rsidR="008124D7">
        <w:t xml:space="preserve">полезным </w:t>
      </w:r>
      <w:r w:rsidR="00D75A31">
        <w:t>в ситуации</w:t>
      </w:r>
      <w:r w:rsidR="00271C87">
        <w:t xml:space="preserve">, когда </w:t>
      </w:r>
      <w:r w:rsidR="00E165AF">
        <w:t>данных</w:t>
      </w:r>
      <w:r w:rsidR="008124D7">
        <w:t xml:space="preserve"> </w:t>
      </w:r>
      <w:r w:rsidR="00E165AF">
        <w:t>мало</w:t>
      </w:r>
      <w:r w:rsidR="00271C87">
        <w:t xml:space="preserve"> или присутствует</w:t>
      </w:r>
      <w:r w:rsidR="008124D7">
        <w:t xml:space="preserve"> нехватка вычислительных мощностей</w:t>
      </w:r>
      <w:r w:rsidRPr="003A31A7">
        <w:t xml:space="preserve">. </w:t>
      </w:r>
    </w:p>
    <w:p w14:paraId="6F8E8811" w14:textId="77777777" w:rsidR="00FB0F27" w:rsidRDefault="007D2B68" w:rsidP="004244FB">
      <w:pPr>
        <w:spacing w:line="360" w:lineRule="auto"/>
        <w:ind w:firstLine="709"/>
      </w:pPr>
      <w:r w:rsidRPr="003A31A7">
        <w:t>Кроме того, наши результаты указывают на потенциал для дальнейшего улучшения самих моделей. В частности, проведение подбора гиперпараметров, экспериментирование с количеством слоев, их архитектурой, функциями активации, параметром регуляризации и оптимизатором</w:t>
      </w:r>
      <w:r w:rsidR="009A448C">
        <w:t>.</w:t>
      </w:r>
      <w:r w:rsidR="00FB0F27" w:rsidRPr="00FB0F27">
        <w:t xml:space="preserve"> </w:t>
      </w:r>
    </w:p>
    <w:p w14:paraId="7A5B22D8" w14:textId="68716CC8" w:rsidR="007D2B68" w:rsidRPr="00FB0F27" w:rsidRDefault="00FB0F27" w:rsidP="004244FB">
      <w:pPr>
        <w:spacing w:line="360" w:lineRule="auto"/>
        <w:ind w:firstLine="709"/>
      </w:pPr>
      <w:r w:rsidRPr="00FB0F27">
        <w:t>Также, одним из потенциальных улучшений является предварительная обработка данных в форме временных рядов. В этом контексте важными факторами являются фильтрация шумов, для которой можно примен</w:t>
      </w:r>
      <w:r w:rsidR="00767AA4">
        <w:t>и</w:t>
      </w:r>
      <w:r w:rsidRPr="00FB0F27">
        <w:t>ть прямое и обратное преобразование Фурье. Также важным аспектом является борьба с дисбалансом классов, например, с использованием методов аугментации данных.</w:t>
      </w:r>
    </w:p>
    <w:p w14:paraId="6F29863A" w14:textId="43B51EF5" w:rsidR="00AA51F9" w:rsidRPr="00FB0F27" w:rsidRDefault="00597505" w:rsidP="00AA51F9">
      <w:pPr>
        <w:pStyle w:val="10"/>
        <w:rPr>
          <w:rFonts w:cs="Times New Roman"/>
          <w:sz w:val="28"/>
          <w:szCs w:val="28"/>
        </w:rPr>
      </w:pPr>
      <w:bookmarkStart w:id="81" w:name="_Toc136205079"/>
      <w:bookmarkStart w:id="82" w:name="_Toc136205193"/>
      <w:bookmarkStart w:id="83" w:name="_Toc137225192"/>
      <w:bookmarkStart w:id="84" w:name="_Toc138087804"/>
      <w:r>
        <w:rPr>
          <w:rFonts w:cs="Times New Roman"/>
          <w:sz w:val="28"/>
          <w:szCs w:val="28"/>
        </w:rPr>
        <w:lastRenderedPageBreak/>
        <w:t>Список</w:t>
      </w:r>
      <w:r w:rsidRPr="006B151B">
        <w:rPr>
          <w:rFonts w:cs="Times New Roman"/>
          <w:sz w:val="28"/>
          <w:szCs w:val="28"/>
          <w:lang w:val="en-US"/>
        </w:rPr>
        <w:t xml:space="preserve"> </w:t>
      </w:r>
      <w:r>
        <w:rPr>
          <w:rFonts w:cs="Times New Roman"/>
          <w:sz w:val="28"/>
          <w:szCs w:val="28"/>
        </w:rPr>
        <w:t>л</w:t>
      </w:r>
      <w:r w:rsidR="00BC4A78" w:rsidRPr="003E05EC">
        <w:rPr>
          <w:rFonts w:cs="Times New Roman"/>
          <w:sz w:val="28"/>
          <w:szCs w:val="28"/>
        </w:rPr>
        <w:t>итератур</w:t>
      </w:r>
      <w:bookmarkEnd w:id="80"/>
      <w:r>
        <w:rPr>
          <w:rFonts w:cs="Times New Roman"/>
          <w:sz w:val="28"/>
          <w:szCs w:val="28"/>
        </w:rPr>
        <w:t>ы</w:t>
      </w:r>
      <w:bookmarkEnd w:id="81"/>
      <w:bookmarkEnd w:id="82"/>
      <w:bookmarkEnd w:id="83"/>
      <w:bookmarkEnd w:id="84"/>
    </w:p>
    <w:p w14:paraId="0D0ACB9C" w14:textId="77777777" w:rsidR="00477070" w:rsidRPr="00477070" w:rsidRDefault="0006775C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Fonts w:eastAsiaTheme="minorHAnsi"/>
          <w:lang w:val="en-US"/>
        </w:rPr>
      </w:pPr>
      <w:r w:rsidRPr="00F8342F">
        <w:rPr>
          <w:lang w:val="en-US"/>
        </w:rPr>
        <w:t>Deep Learning for ECG Analysis: Benchmarks and Insights from PTB-XL</w:t>
      </w:r>
      <w:r w:rsidR="0056181E">
        <w:rPr>
          <w:lang w:val="en-US"/>
        </w:rPr>
        <w:t xml:space="preserve">. </w:t>
      </w:r>
      <w:r w:rsidR="006B151B" w:rsidRPr="00F8342F">
        <w:rPr>
          <w:lang w:val="en-US"/>
        </w:rPr>
        <w:t>Nils Strodthoff, Patrick Wagner, T. Schaeffter, W. Samek</w:t>
      </w:r>
      <w:r w:rsidR="006B151B">
        <w:rPr>
          <w:lang w:val="en-US"/>
        </w:rPr>
        <w:t>.</w:t>
      </w:r>
      <w:r w:rsidRPr="00F8342F">
        <w:rPr>
          <w:lang w:val="en-US"/>
        </w:rPr>
        <w:t xml:space="preserve"> DOI: 10.1109/JBHI.2020.3022989</w:t>
      </w:r>
      <w:r w:rsidR="006B151B">
        <w:rPr>
          <w:lang w:val="en-US"/>
        </w:rPr>
        <w:t xml:space="preserve"> </w:t>
      </w:r>
      <w:r w:rsidRPr="00F8342F">
        <w:rPr>
          <w:lang w:val="en-US"/>
        </w:rPr>
        <w:t>Corpus ID: 216562803, Published 28 April 2020, IEEE Journal of Biomedical and Health Informatics</w:t>
      </w:r>
      <w:r w:rsidR="006B151B">
        <w:rPr>
          <w:lang w:val="en-US"/>
        </w:rPr>
        <w:t>.</w:t>
      </w:r>
    </w:p>
    <w:p w14:paraId="03700286" w14:textId="257ED053" w:rsidR="00650263" w:rsidRPr="00477070" w:rsidRDefault="00650263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Fonts w:eastAsiaTheme="minorHAnsi"/>
          <w:lang w:val="en-US"/>
        </w:rPr>
      </w:pPr>
      <w:proofErr w:type="spellStart"/>
      <w:r w:rsidRPr="00477070">
        <w:rPr>
          <w:rFonts w:eastAsiaTheme="minorHAnsi"/>
          <w:lang w:val="en-US" w:eastAsia="en-US"/>
        </w:rPr>
        <w:t>Aurélien</w:t>
      </w:r>
      <w:proofErr w:type="spellEnd"/>
      <w:r w:rsidRPr="00477070">
        <w:rPr>
          <w:rFonts w:eastAsiaTheme="minorHAnsi"/>
          <w:lang w:val="en-US" w:eastAsia="en-US"/>
        </w:rPr>
        <w:t xml:space="preserve"> </w:t>
      </w:r>
      <w:proofErr w:type="spellStart"/>
      <w:r w:rsidRPr="00477070">
        <w:rPr>
          <w:rFonts w:eastAsiaTheme="minorHAnsi"/>
          <w:lang w:val="en-US" w:eastAsia="en-US"/>
        </w:rPr>
        <w:t>Géron</w:t>
      </w:r>
      <w:proofErr w:type="spellEnd"/>
      <w:r w:rsidRPr="00477070">
        <w:rPr>
          <w:rFonts w:eastAsiaTheme="minorHAnsi"/>
          <w:lang w:val="en-US" w:eastAsia="en-US"/>
        </w:rPr>
        <w:t xml:space="preserve">. Published by O’Reilly Media, Inc. 2019. – 856 p. </w:t>
      </w:r>
    </w:p>
    <w:p w14:paraId="4CA5C011" w14:textId="576762B6" w:rsidR="009A4F09" w:rsidRPr="009A4F09" w:rsidRDefault="009A4F09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Fonts w:eastAsiaTheme="minorHAnsi"/>
        </w:rPr>
      </w:pPr>
      <w:proofErr w:type="spellStart"/>
      <w:r>
        <w:t>Жерон</w:t>
      </w:r>
      <w:proofErr w:type="spellEnd"/>
      <w:r>
        <w:t xml:space="preserve">, </w:t>
      </w:r>
      <w:proofErr w:type="spellStart"/>
      <w:r>
        <w:t>Орельен</w:t>
      </w:r>
      <w:proofErr w:type="spellEnd"/>
      <w:r>
        <w:t xml:space="preserve">. </w:t>
      </w:r>
      <w:r w:rsidRPr="009A4F09">
        <w:t xml:space="preserve">Прикладное машинное обучение с помощью Scikit-Learn, Keras и </w:t>
      </w:r>
      <w:proofErr w:type="spellStart"/>
      <w:r w:rsidRPr="009A4F09">
        <w:t>TensorFlow</w:t>
      </w:r>
      <w:proofErr w:type="spellEnd"/>
      <w:r w:rsidRPr="009A4F09">
        <w:t xml:space="preserve">: концепции, инструменты и техники для создания интеллектуальных систем, 2-е </w:t>
      </w:r>
      <w:r w:rsidR="0056181E" w:rsidRPr="009A4F09">
        <w:t>изд.:</w:t>
      </w:r>
      <w:r w:rsidRPr="009A4F09">
        <w:t xml:space="preserve"> Пер. с англ. — СПб</w:t>
      </w:r>
      <w:r w:rsidR="0056181E" w:rsidRPr="009A4F09">
        <w:t>.:</w:t>
      </w:r>
      <w:r w:rsidRPr="009A4F09">
        <w:t xml:space="preserve"> ООО “Диалектика”, 2020. — 1040 с.: ил. — </w:t>
      </w:r>
      <w:proofErr w:type="spellStart"/>
      <w:r w:rsidRPr="009A4F09">
        <w:t>Парал</w:t>
      </w:r>
      <w:proofErr w:type="spellEnd"/>
      <w:r w:rsidRPr="009A4F09">
        <w:t xml:space="preserve">. </w:t>
      </w:r>
      <w:proofErr w:type="spellStart"/>
      <w:r w:rsidRPr="009A4F09">
        <w:t>тит</w:t>
      </w:r>
      <w:proofErr w:type="spellEnd"/>
      <w:r w:rsidRPr="009A4F09">
        <w:t>. англ.</w:t>
      </w:r>
    </w:p>
    <w:p w14:paraId="34213FF2" w14:textId="7337D5D9" w:rsidR="009349C7" w:rsidRPr="00F8342F" w:rsidRDefault="009A4F09" w:rsidP="004B4C5A">
      <w:pPr>
        <w:pStyle w:val="aff4"/>
        <w:numPr>
          <w:ilvl w:val="0"/>
          <w:numId w:val="28"/>
        </w:numPr>
        <w:spacing w:line="360" w:lineRule="auto"/>
        <w:ind w:left="709" w:hanging="357"/>
        <w:rPr>
          <w:lang w:val="en-US"/>
        </w:rPr>
      </w:pPr>
      <w:r w:rsidRPr="00F8342F">
        <w:rPr>
          <w:lang w:val="en-US"/>
        </w:rPr>
        <w:t>Andreas</w:t>
      </w:r>
      <w:r w:rsidRPr="009A4F09">
        <w:rPr>
          <w:lang w:val="en-US"/>
        </w:rPr>
        <w:t xml:space="preserve"> </w:t>
      </w:r>
      <w:r w:rsidRPr="00F8342F">
        <w:rPr>
          <w:lang w:val="en-US"/>
        </w:rPr>
        <w:t>C</w:t>
      </w:r>
      <w:r w:rsidRPr="009A4F09">
        <w:rPr>
          <w:lang w:val="en-US"/>
        </w:rPr>
        <w:t xml:space="preserve">. </w:t>
      </w:r>
      <w:r w:rsidRPr="00F8342F">
        <w:rPr>
          <w:lang w:val="en-US"/>
        </w:rPr>
        <w:t>Mueller</w:t>
      </w:r>
      <w:r w:rsidRPr="009A4F09">
        <w:rPr>
          <w:lang w:val="en-US"/>
        </w:rPr>
        <w:t xml:space="preserve"> </w:t>
      </w:r>
      <w:r w:rsidRPr="00F8342F">
        <w:rPr>
          <w:lang w:val="en-US"/>
        </w:rPr>
        <w:t>and</w:t>
      </w:r>
      <w:r w:rsidRPr="009A4F09">
        <w:rPr>
          <w:lang w:val="en-US"/>
        </w:rPr>
        <w:t xml:space="preserve"> </w:t>
      </w:r>
      <w:r w:rsidRPr="00F8342F">
        <w:rPr>
          <w:lang w:val="en-US"/>
        </w:rPr>
        <w:t>Sarah</w:t>
      </w:r>
      <w:r w:rsidRPr="009A4F09">
        <w:rPr>
          <w:lang w:val="en-US"/>
        </w:rPr>
        <w:t xml:space="preserve"> </w:t>
      </w:r>
      <w:r w:rsidRPr="00F8342F">
        <w:rPr>
          <w:lang w:val="en-US"/>
        </w:rPr>
        <w:t>Guido</w:t>
      </w:r>
      <w:r w:rsidRPr="009A4F09">
        <w:rPr>
          <w:lang w:val="en-US"/>
        </w:rPr>
        <w:t xml:space="preserve">. </w:t>
      </w:r>
      <w:r w:rsidR="009349C7" w:rsidRPr="00F8342F">
        <w:rPr>
          <w:lang w:val="en-US"/>
        </w:rPr>
        <w:t>Introduction to Machine Learning with Python</w:t>
      </w:r>
      <w:r w:rsidRPr="009A4F09">
        <w:rPr>
          <w:lang w:val="en-US"/>
        </w:rPr>
        <w:t>.</w:t>
      </w:r>
      <w:r w:rsidR="006B151B">
        <w:rPr>
          <w:lang w:val="en-US"/>
        </w:rPr>
        <w:t xml:space="preserve"> </w:t>
      </w:r>
      <w:r w:rsidR="006B151B" w:rsidRPr="006B151B">
        <w:rPr>
          <w:lang w:val="en-US"/>
        </w:rPr>
        <w:t>Published by O’Reilly Media, Inc</w:t>
      </w:r>
      <w:r w:rsidR="006B151B">
        <w:t xml:space="preserve">. 2016 – 393 </w:t>
      </w:r>
      <w:r w:rsidR="006B151B">
        <w:rPr>
          <w:lang w:val="en-US"/>
        </w:rPr>
        <w:t>p.</w:t>
      </w:r>
      <w:r w:rsidR="006B151B">
        <w:t xml:space="preserve"> </w:t>
      </w:r>
    </w:p>
    <w:p w14:paraId="3144F3C6" w14:textId="6B58E72F" w:rsidR="00AC618D" w:rsidRPr="00F8342F" w:rsidRDefault="009A4F09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 w:rsidRPr="009A4F09">
        <w:t>Шолле Франсуа</w:t>
      </w:r>
      <w:r>
        <w:t>.</w:t>
      </w:r>
      <w:r>
        <w:rPr>
          <w:b/>
          <w:bCs/>
          <w:sz w:val="20"/>
          <w:szCs w:val="20"/>
        </w:rPr>
        <w:t xml:space="preserve"> </w:t>
      </w:r>
      <w:r w:rsidR="00AC618D" w:rsidRPr="00F8342F">
        <w:t>Глубокое обучение на Python. — СПб.: Питер, 2018. — 400 с.: ил. — (Серия «Библиотека программиста»).</w:t>
      </w:r>
    </w:p>
    <w:p w14:paraId="15CC28C0" w14:textId="0BCF936C" w:rsidR="00AA51F9" w:rsidRPr="006B151B" w:rsidRDefault="00AA51F9" w:rsidP="004B4C5A">
      <w:pPr>
        <w:pStyle w:val="aff4"/>
        <w:numPr>
          <w:ilvl w:val="0"/>
          <w:numId w:val="28"/>
        </w:numPr>
        <w:spacing w:line="360" w:lineRule="auto"/>
        <w:ind w:left="709" w:hanging="357"/>
        <w:rPr>
          <w:shd w:val="clear" w:color="auto" w:fill="FFFFFF"/>
        </w:rPr>
      </w:pPr>
      <w:proofErr w:type="spellStart"/>
      <w:r w:rsidRPr="006B151B">
        <w:rPr>
          <w:shd w:val="clear" w:color="auto" w:fill="FFFFFF"/>
        </w:rPr>
        <w:t>Липчак</w:t>
      </w:r>
      <w:proofErr w:type="spellEnd"/>
      <w:r w:rsidRPr="006B151B">
        <w:rPr>
          <w:shd w:val="clear" w:color="auto" w:fill="FFFFFF"/>
        </w:rPr>
        <w:t xml:space="preserve"> Д. А. Обзор методов автоматической диагностики сердечной аритмии для принятия решений о необходимости проведения дефибрилляции / Д. А. </w:t>
      </w:r>
      <w:proofErr w:type="spellStart"/>
      <w:r w:rsidRPr="006B151B">
        <w:rPr>
          <w:shd w:val="clear" w:color="auto" w:fill="FFFFFF"/>
        </w:rPr>
        <w:t>Липчак</w:t>
      </w:r>
      <w:proofErr w:type="spellEnd"/>
      <w:r w:rsidRPr="006B151B">
        <w:rPr>
          <w:shd w:val="clear" w:color="auto" w:fill="FFFFFF"/>
        </w:rPr>
        <w:t xml:space="preserve">, А. А. </w:t>
      </w:r>
      <w:proofErr w:type="spellStart"/>
      <w:r w:rsidRPr="006B151B">
        <w:rPr>
          <w:shd w:val="clear" w:color="auto" w:fill="FFFFFF"/>
        </w:rPr>
        <w:t>Чупов</w:t>
      </w:r>
      <w:proofErr w:type="spellEnd"/>
      <w:r w:rsidRPr="006B151B">
        <w:rPr>
          <w:shd w:val="clear" w:color="auto" w:fill="FFFFFF"/>
        </w:rPr>
        <w:t xml:space="preserve"> // </w:t>
      </w:r>
      <w:proofErr w:type="spellStart"/>
      <w:r w:rsidRPr="006B151B">
        <w:rPr>
          <w:shd w:val="clear" w:color="auto" w:fill="FFFFFF"/>
        </w:rPr>
        <w:t>Ural</w:t>
      </w:r>
      <w:proofErr w:type="spellEnd"/>
      <w:r w:rsidRPr="006B151B">
        <w:rPr>
          <w:shd w:val="clear" w:color="auto" w:fill="FFFFFF"/>
        </w:rPr>
        <w:t xml:space="preserve"> Radio Engineering Journal. — 2021. — </w:t>
      </w:r>
      <w:proofErr w:type="spellStart"/>
      <w:r w:rsidRPr="006B151B">
        <w:rPr>
          <w:shd w:val="clear" w:color="auto" w:fill="FFFFFF"/>
        </w:rPr>
        <w:t>Vol</w:t>
      </w:r>
      <w:proofErr w:type="spellEnd"/>
      <w:r w:rsidRPr="006B151B">
        <w:rPr>
          <w:shd w:val="clear" w:color="auto" w:fill="FFFFFF"/>
        </w:rPr>
        <w:t>. 5, No. 4. — P. 380–409</w:t>
      </w:r>
      <w:r w:rsidR="006B151B" w:rsidRPr="0056181E">
        <w:rPr>
          <w:shd w:val="clear" w:color="auto" w:fill="FFFFFF"/>
        </w:rPr>
        <w:t>.</w:t>
      </w:r>
    </w:p>
    <w:p w14:paraId="365D6C08" w14:textId="21923BFF" w:rsidR="00AA51F9" w:rsidRPr="0056181E" w:rsidRDefault="00285FB6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Fonts w:eastAsiaTheme="minorHAnsi"/>
          <w:lang w:val="en-US"/>
        </w:rPr>
      </w:pPr>
      <w:r w:rsidRPr="00F8342F">
        <w:rPr>
          <w:shd w:val="clear" w:color="auto" w:fill="FFFFFF"/>
          <w:lang w:val="en-US"/>
        </w:rPr>
        <w:t>A Deep Siamese Convolution Neural Network for Multi-Class Classification of Alzheimer Disease. </w:t>
      </w:r>
      <w:r w:rsidR="0056181E" w:rsidRPr="00F8342F">
        <w:rPr>
          <w:shd w:val="clear" w:color="auto" w:fill="FFFFFF"/>
          <w:lang w:val="en-US"/>
        </w:rPr>
        <w:t xml:space="preserve">Mehmood, A.; Maqsood, M.; Bashir, M.; </w:t>
      </w:r>
      <w:proofErr w:type="spellStart"/>
      <w:r w:rsidR="0056181E" w:rsidRPr="00F8342F">
        <w:rPr>
          <w:shd w:val="clear" w:color="auto" w:fill="FFFFFF"/>
          <w:lang w:val="en-US"/>
        </w:rPr>
        <w:t>Shuyuan</w:t>
      </w:r>
      <w:proofErr w:type="spellEnd"/>
      <w:r w:rsidR="0056181E" w:rsidRPr="00F8342F">
        <w:rPr>
          <w:shd w:val="clear" w:color="auto" w:fill="FFFFFF"/>
          <w:lang w:val="en-US"/>
        </w:rPr>
        <w:t xml:space="preserve">, Y. </w:t>
      </w:r>
      <w:r w:rsidRPr="0056181E">
        <w:rPr>
          <w:rStyle w:val="aff8"/>
          <w:i w:val="0"/>
          <w:iCs w:val="0"/>
          <w:color w:val="222222"/>
          <w:shd w:val="clear" w:color="auto" w:fill="FFFFFF"/>
          <w:lang w:val="en-US"/>
        </w:rPr>
        <w:t>Brain Sci</w:t>
      </w:r>
      <w:r w:rsidRPr="0056181E">
        <w:rPr>
          <w:rStyle w:val="aff8"/>
          <w:color w:val="222222"/>
          <w:shd w:val="clear" w:color="auto" w:fill="FFFFFF"/>
          <w:lang w:val="en-US"/>
        </w:rPr>
        <w:t>.</w:t>
      </w:r>
      <w:r w:rsidRPr="0056181E">
        <w:rPr>
          <w:shd w:val="clear" w:color="auto" w:fill="FFFFFF"/>
          <w:lang w:val="en-US"/>
        </w:rPr>
        <w:t> </w:t>
      </w:r>
      <w:r w:rsidRPr="0056181E">
        <w:rPr>
          <w:b/>
          <w:bCs/>
          <w:shd w:val="clear" w:color="auto" w:fill="FFFFFF"/>
          <w:lang w:val="en-US"/>
        </w:rPr>
        <w:t>2020</w:t>
      </w:r>
      <w:r w:rsidRPr="0056181E">
        <w:rPr>
          <w:shd w:val="clear" w:color="auto" w:fill="FFFFFF"/>
          <w:lang w:val="en-US"/>
        </w:rPr>
        <w:t>, </w:t>
      </w:r>
      <w:r w:rsidRPr="0056181E">
        <w:rPr>
          <w:rStyle w:val="aff8"/>
          <w:color w:val="222222"/>
          <w:shd w:val="clear" w:color="auto" w:fill="FFFFFF"/>
          <w:lang w:val="en-US"/>
        </w:rPr>
        <w:t>10</w:t>
      </w:r>
      <w:r w:rsidRPr="0056181E">
        <w:rPr>
          <w:shd w:val="clear" w:color="auto" w:fill="FFFFFF"/>
          <w:lang w:val="en-US"/>
        </w:rPr>
        <w:t xml:space="preserve">, 84. </w:t>
      </w:r>
      <w:hyperlink r:id="rId38" w:history="1">
        <w:r w:rsidR="00AB34C6" w:rsidRPr="0056181E">
          <w:rPr>
            <w:rStyle w:val="af0"/>
            <w:shd w:val="clear" w:color="auto" w:fill="FFFFFF"/>
            <w:lang w:val="en-US"/>
          </w:rPr>
          <w:t>https://doi.org/10.3390/brainsci10020084</w:t>
        </w:r>
      </w:hyperlink>
      <w:r w:rsidR="0056181E">
        <w:rPr>
          <w:rStyle w:val="af0"/>
          <w:shd w:val="clear" w:color="auto" w:fill="FFFFFF"/>
          <w:lang w:val="en-US"/>
        </w:rPr>
        <w:t>.</w:t>
      </w:r>
    </w:p>
    <w:p w14:paraId="435E6120" w14:textId="10999CB8" w:rsidR="00AB34C6" w:rsidRPr="00F8342F" w:rsidRDefault="00AB34C6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Style w:val="af0"/>
          <w:rFonts w:eastAsiaTheme="minorHAnsi"/>
          <w:color w:val="auto"/>
          <w:u w:val="none"/>
          <w:lang w:val="en-US"/>
        </w:rPr>
      </w:pPr>
      <w:r w:rsidRPr="00F8342F">
        <w:rPr>
          <w:color w:val="222222"/>
          <w:shd w:val="clear" w:color="auto" w:fill="FFFFFF"/>
          <w:lang w:val="en-US"/>
        </w:rPr>
        <w:t>Detection of Atrial Fibrillation Using 1D Convolutional Neural Network.</w:t>
      </w:r>
      <w:r w:rsidR="0056181E">
        <w:rPr>
          <w:color w:val="222222"/>
          <w:shd w:val="clear" w:color="auto" w:fill="FFFFFF"/>
          <w:lang w:val="en-US"/>
        </w:rPr>
        <w:t xml:space="preserve"> </w:t>
      </w:r>
      <w:r w:rsidR="0056181E" w:rsidRPr="00F8342F">
        <w:rPr>
          <w:color w:val="222222"/>
          <w:shd w:val="clear" w:color="auto" w:fill="FFFFFF"/>
          <w:lang w:val="en-US"/>
        </w:rPr>
        <w:t>Hsieh, C.-H.; Li, Y.-S.; Hwang, B.-J.; Hsiao, C.-H.</w:t>
      </w:r>
      <w:r w:rsidRPr="00F8342F">
        <w:rPr>
          <w:color w:val="222222"/>
          <w:shd w:val="clear" w:color="auto" w:fill="FFFFFF"/>
          <w:lang w:val="en-US"/>
        </w:rPr>
        <w:t> </w:t>
      </w:r>
      <w:r w:rsidRPr="0056181E">
        <w:rPr>
          <w:rStyle w:val="aff8"/>
          <w:color w:val="222222"/>
          <w:shd w:val="clear" w:color="auto" w:fill="FFFFFF"/>
          <w:lang w:val="en-US"/>
        </w:rPr>
        <w:t>Sensors</w:t>
      </w:r>
      <w:r w:rsidRPr="0056181E">
        <w:rPr>
          <w:color w:val="222222"/>
          <w:shd w:val="clear" w:color="auto" w:fill="FFFFFF"/>
          <w:lang w:val="en-US"/>
        </w:rPr>
        <w:t> </w:t>
      </w:r>
      <w:r w:rsidRPr="0056181E">
        <w:rPr>
          <w:b/>
          <w:bCs/>
          <w:color w:val="222222"/>
          <w:shd w:val="clear" w:color="auto" w:fill="FFFFFF"/>
          <w:lang w:val="en-US"/>
        </w:rPr>
        <w:t>2020</w:t>
      </w:r>
      <w:r w:rsidRPr="0056181E">
        <w:rPr>
          <w:color w:val="222222"/>
          <w:shd w:val="clear" w:color="auto" w:fill="FFFFFF"/>
          <w:lang w:val="en-US"/>
        </w:rPr>
        <w:t>, </w:t>
      </w:r>
      <w:r w:rsidRPr="0056181E">
        <w:rPr>
          <w:rStyle w:val="aff8"/>
          <w:color w:val="222222"/>
          <w:shd w:val="clear" w:color="auto" w:fill="FFFFFF"/>
          <w:lang w:val="en-US"/>
        </w:rPr>
        <w:t>20</w:t>
      </w:r>
      <w:r w:rsidRPr="0056181E">
        <w:rPr>
          <w:color w:val="222222"/>
          <w:shd w:val="clear" w:color="auto" w:fill="FFFFFF"/>
          <w:lang w:val="en-US"/>
        </w:rPr>
        <w:t xml:space="preserve">, 2136. </w:t>
      </w:r>
      <w:hyperlink r:id="rId39" w:history="1">
        <w:r w:rsidRPr="0056181E">
          <w:rPr>
            <w:rStyle w:val="af0"/>
            <w:shd w:val="clear" w:color="auto" w:fill="FFFFFF"/>
            <w:lang w:val="en-US"/>
          </w:rPr>
          <w:t>https://doi.org/10.3390/s20072136</w:t>
        </w:r>
      </w:hyperlink>
      <w:r w:rsidR="0056181E">
        <w:rPr>
          <w:rStyle w:val="af0"/>
          <w:shd w:val="clear" w:color="auto" w:fill="FFFFFF"/>
          <w:lang w:val="en-US"/>
        </w:rPr>
        <w:t>.</w:t>
      </w:r>
    </w:p>
    <w:p w14:paraId="520A1AB9" w14:textId="344B513F" w:rsidR="00164345" w:rsidRDefault="00164345" w:rsidP="004B4C5A">
      <w:pPr>
        <w:pStyle w:val="aff4"/>
        <w:numPr>
          <w:ilvl w:val="0"/>
          <w:numId w:val="28"/>
        </w:numPr>
        <w:suppressAutoHyphens w:val="0"/>
        <w:autoSpaceDE w:val="0"/>
        <w:autoSpaceDN w:val="0"/>
        <w:adjustRightInd w:val="0"/>
        <w:spacing w:line="360" w:lineRule="auto"/>
        <w:ind w:left="709" w:hanging="357"/>
        <w:rPr>
          <w:rFonts w:eastAsiaTheme="minorHAnsi"/>
          <w:lang w:val="en-US"/>
        </w:rPr>
      </w:pPr>
      <w:r w:rsidRPr="00F8342F">
        <w:rPr>
          <w:lang w:val="en-US"/>
        </w:rPr>
        <w:t>S. Hochreiter and J. Schmidhuber</w:t>
      </w:r>
      <w:r w:rsidR="009A4F09" w:rsidRPr="009A4F09">
        <w:rPr>
          <w:lang w:val="en-US"/>
        </w:rPr>
        <w:t>.</w:t>
      </w:r>
      <w:r w:rsidRPr="00F8342F">
        <w:rPr>
          <w:lang w:val="en-US"/>
        </w:rPr>
        <w:t xml:space="preserve"> “Long short-term memory,” Neural </w:t>
      </w:r>
      <w:proofErr w:type="spellStart"/>
      <w:r w:rsidRPr="00F8342F">
        <w:rPr>
          <w:lang w:val="en-US"/>
        </w:rPr>
        <w:t>Comput</w:t>
      </w:r>
      <w:proofErr w:type="spellEnd"/>
      <w:r w:rsidRPr="00F8342F">
        <w:rPr>
          <w:lang w:val="en-US"/>
        </w:rPr>
        <w:t>., vol. 9, no. 8, pp. 1735–1780, 1997</w:t>
      </w:r>
      <w:r w:rsidRPr="00F8342F">
        <w:rPr>
          <w:rFonts w:eastAsiaTheme="minorHAnsi"/>
          <w:lang w:val="en-US"/>
        </w:rPr>
        <w:t>.</w:t>
      </w:r>
    </w:p>
    <w:p w14:paraId="18314AAC" w14:textId="3FF89585" w:rsidR="00597505" w:rsidRPr="00F8342F" w:rsidRDefault="00F8342F" w:rsidP="004B4C5A">
      <w:pPr>
        <w:pStyle w:val="aff4"/>
        <w:numPr>
          <w:ilvl w:val="0"/>
          <w:numId w:val="28"/>
        </w:numPr>
        <w:spacing w:line="360" w:lineRule="auto"/>
        <w:ind w:left="709" w:hanging="357"/>
        <w:rPr>
          <w:lang w:val="en-US"/>
        </w:rPr>
      </w:pPr>
      <w:r w:rsidRPr="00F8342F">
        <w:rPr>
          <w:lang w:val="en-US"/>
        </w:rPr>
        <w:t>PTB-XL, a large publicly available electrocardiography dataset</w:t>
      </w:r>
      <w:r>
        <w:rPr>
          <w:lang w:val="en-US"/>
        </w:rPr>
        <w:t xml:space="preserve"> / </w:t>
      </w:r>
      <w:r w:rsidRPr="00F8342F">
        <w:rPr>
          <w:lang w:val="en-US"/>
        </w:rPr>
        <w:t xml:space="preserve">Wagner, P., Strodthoff, N., </w:t>
      </w:r>
      <w:proofErr w:type="spellStart"/>
      <w:r w:rsidRPr="00F8342F">
        <w:rPr>
          <w:lang w:val="en-US"/>
        </w:rPr>
        <w:t>Bousseljot</w:t>
      </w:r>
      <w:proofErr w:type="spellEnd"/>
      <w:r w:rsidRPr="00F8342F">
        <w:rPr>
          <w:lang w:val="en-US"/>
        </w:rPr>
        <w:t>, RD. et al.</w:t>
      </w:r>
      <w:r>
        <w:rPr>
          <w:lang w:val="en-US"/>
        </w:rPr>
        <w:t xml:space="preserve"> </w:t>
      </w:r>
      <w:r w:rsidRPr="00F8342F">
        <w:rPr>
          <w:lang w:val="en-US"/>
        </w:rPr>
        <w:t xml:space="preserve">Sci Data 7, 154 (2020). </w:t>
      </w:r>
      <w:hyperlink r:id="rId40" w:history="1">
        <w:r w:rsidRPr="00AD3C2B">
          <w:rPr>
            <w:rStyle w:val="af0"/>
            <w:lang w:val="en-US"/>
          </w:rPr>
          <w:t>https://doi.org/10.1038/s41597-020-0495-6</w:t>
        </w:r>
      </w:hyperlink>
      <w:r w:rsidR="00AD3C2B">
        <w:rPr>
          <w:lang w:val="en-US"/>
        </w:rPr>
        <w:t>.</w:t>
      </w:r>
    </w:p>
    <w:p w14:paraId="360A6A33" w14:textId="4A850C52" w:rsidR="00597505" w:rsidRDefault="00F8342F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t xml:space="preserve">Официальный сайт с набором данных </w:t>
      </w:r>
      <w:r>
        <w:rPr>
          <w:lang w:val="en-US"/>
        </w:rPr>
        <w:t>PTB</w:t>
      </w:r>
      <w:r w:rsidRPr="00F8342F">
        <w:t>-</w:t>
      </w:r>
      <w:r>
        <w:rPr>
          <w:lang w:val="en-US"/>
        </w:rPr>
        <w:t>XL</w:t>
      </w:r>
      <w:r w:rsidR="003A31A7" w:rsidRPr="003A31A7">
        <w:t xml:space="preserve">. </w:t>
      </w:r>
      <w:r w:rsidR="003A31A7">
        <w:t>Режим доступа</w:t>
      </w:r>
      <w:r w:rsidR="003A31A7" w:rsidRPr="003A31A7">
        <w:t xml:space="preserve">: </w:t>
      </w:r>
      <w:hyperlink r:id="rId41" w:history="1">
        <w:r w:rsidR="003A31A7" w:rsidRPr="00596616">
          <w:rPr>
            <w:rStyle w:val="af0"/>
            <w:lang w:val="en-US"/>
          </w:rPr>
          <w:t>https</w:t>
        </w:r>
        <w:r w:rsidR="003A31A7" w:rsidRPr="00596616">
          <w:rPr>
            <w:rStyle w:val="af0"/>
          </w:rPr>
          <w:t>://</w:t>
        </w:r>
        <w:proofErr w:type="spellStart"/>
        <w:r w:rsidR="003A31A7" w:rsidRPr="00596616">
          <w:rPr>
            <w:rStyle w:val="af0"/>
            <w:lang w:val="en-US"/>
          </w:rPr>
          <w:t>physionet</w:t>
        </w:r>
        <w:proofErr w:type="spellEnd"/>
        <w:r w:rsidR="003A31A7" w:rsidRPr="00596616">
          <w:rPr>
            <w:rStyle w:val="af0"/>
          </w:rPr>
          <w:t>.</w:t>
        </w:r>
        <w:r w:rsidR="003A31A7" w:rsidRPr="00596616">
          <w:rPr>
            <w:rStyle w:val="af0"/>
            <w:lang w:val="en-US"/>
          </w:rPr>
          <w:t>org</w:t>
        </w:r>
        <w:r w:rsidR="003A31A7" w:rsidRPr="00596616">
          <w:rPr>
            <w:rStyle w:val="af0"/>
          </w:rPr>
          <w:t>/</w:t>
        </w:r>
        <w:r w:rsidR="003A31A7" w:rsidRPr="00596616">
          <w:rPr>
            <w:rStyle w:val="af0"/>
            <w:lang w:val="en-US"/>
          </w:rPr>
          <w:t>content</w:t>
        </w:r>
        <w:r w:rsidR="003A31A7" w:rsidRPr="00596616">
          <w:rPr>
            <w:rStyle w:val="af0"/>
          </w:rPr>
          <w:t>/</w:t>
        </w:r>
        <w:proofErr w:type="spellStart"/>
        <w:r w:rsidR="003A31A7" w:rsidRPr="00596616">
          <w:rPr>
            <w:rStyle w:val="af0"/>
            <w:lang w:val="en-US"/>
          </w:rPr>
          <w:t>ptb</w:t>
        </w:r>
        <w:proofErr w:type="spellEnd"/>
        <w:r w:rsidR="003A31A7" w:rsidRPr="00596616">
          <w:rPr>
            <w:rStyle w:val="af0"/>
          </w:rPr>
          <w:t>-</w:t>
        </w:r>
        <w:r w:rsidR="003A31A7" w:rsidRPr="00596616">
          <w:rPr>
            <w:rStyle w:val="af0"/>
            <w:lang w:val="en-US"/>
          </w:rPr>
          <w:t>xl</w:t>
        </w:r>
        <w:r w:rsidR="003A31A7" w:rsidRPr="00596616">
          <w:rPr>
            <w:rStyle w:val="af0"/>
          </w:rPr>
          <w:t>/1.0.3/</w:t>
        </w:r>
      </w:hyperlink>
      <w:r w:rsidRPr="00F8342F">
        <w:t>.</w:t>
      </w:r>
    </w:p>
    <w:p w14:paraId="6B125564" w14:textId="7C74D17D" w:rsidR="00F46A48" w:rsidRDefault="003A31A7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t xml:space="preserve">Официальный сайт с набором данных </w:t>
      </w:r>
      <w:r>
        <w:rPr>
          <w:lang w:val="en-US"/>
        </w:rPr>
        <w:t>ICBEB</w:t>
      </w:r>
      <w:r w:rsidRPr="003A31A7">
        <w:t>2018</w:t>
      </w:r>
      <w:r>
        <w:t>. Режим доступа</w:t>
      </w:r>
      <w:r w:rsidRPr="003A31A7">
        <w:t xml:space="preserve">: </w:t>
      </w:r>
      <w:hyperlink r:id="rId42" w:history="1">
        <w:r w:rsidRPr="00596616">
          <w:rPr>
            <w:rStyle w:val="af0"/>
            <w:lang w:val="en-US"/>
          </w:rPr>
          <w:t>http</w:t>
        </w:r>
        <w:r w:rsidRPr="00596616">
          <w:rPr>
            <w:rStyle w:val="af0"/>
          </w:rPr>
          <w:t>://2018.</w:t>
        </w:r>
        <w:proofErr w:type="spellStart"/>
        <w:r w:rsidRPr="00596616">
          <w:rPr>
            <w:rStyle w:val="af0"/>
            <w:lang w:val="en-US"/>
          </w:rPr>
          <w:t>icbeb</w:t>
        </w:r>
        <w:proofErr w:type="spellEnd"/>
        <w:r w:rsidRPr="00596616">
          <w:rPr>
            <w:rStyle w:val="af0"/>
          </w:rPr>
          <w:t>.</w:t>
        </w:r>
        <w:r w:rsidRPr="00596616">
          <w:rPr>
            <w:rStyle w:val="af0"/>
            <w:lang w:val="en-US"/>
          </w:rPr>
          <w:t>org</w:t>
        </w:r>
        <w:r w:rsidRPr="00596616">
          <w:rPr>
            <w:rStyle w:val="af0"/>
          </w:rPr>
          <w:t>/</w:t>
        </w:r>
        <w:r w:rsidRPr="00596616">
          <w:rPr>
            <w:rStyle w:val="af0"/>
            <w:lang w:val="en-US"/>
          </w:rPr>
          <w:t>Challenge</w:t>
        </w:r>
        <w:r w:rsidRPr="00596616">
          <w:rPr>
            <w:rStyle w:val="af0"/>
          </w:rPr>
          <w:t>.</w:t>
        </w:r>
        <w:r w:rsidRPr="00596616">
          <w:rPr>
            <w:rStyle w:val="af0"/>
            <w:lang w:val="en-US"/>
          </w:rPr>
          <w:t>html</w:t>
        </w:r>
      </w:hyperlink>
      <w:r w:rsidRPr="003A31A7">
        <w:t>.</w:t>
      </w:r>
    </w:p>
    <w:p w14:paraId="023E1124" w14:textId="1570F0E3" w:rsidR="003A31A7" w:rsidRPr="003A31A7" w:rsidRDefault="003A31A7" w:rsidP="004B4C5A">
      <w:pPr>
        <w:pStyle w:val="aff4"/>
        <w:numPr>
          <w:ilvl w:val="0"/>
          <w:numId w:val="28"/>
        </w:numPr>
        <w:spacing w:line="360" w:lineRule="auto"/>
        <w:ind w:left="709" w:hanging="357"/>
        <w:rPr>
          <w:lang w:val="en-US"/>
        </w:rPr>
      </w:pPr>
      <w:r w:rsidRPr="003A31A7">
        <w:rPr>
          <w:lang w:val="en-US"/>
        </w:rPr>
        <w:lastRenderedPageBreak/>
        <w:t>An Open Access Database for Evaluating the Algorithms of Electrocardiogram Rhythm and Morphology Abnormality Detection</w:t>
      </w:r>
      <w:r>
        <w:rPr>
          <w:lang w:val="en-US"/>
        </w:rPr>
        <w:t xml:space="preserve">. </w:t>
      </w:r>
      <w:proofErr w:type="spellStart"/>
      <w:r w:rsidRPr="003A31A7">
        <w:rPr>
          <w:lang w:val="en-US"/>
        </w:rPr>
        <w:t>Feifei</w:t>
      </w:r>
      <w:proofErr w:type="spellEnd"/>
      <w:r w:rsidRPr="003A31A7">
        <w:rPr>
          <w:lang w:val="en-US"/>
        </w:rPr>
        <w:t xml:space="preserve"> Liu, Chengyu Liu, Lina Zhao, </w:t>
      </w:r>
      <w:proofErr w:type="spellStart"/>
      <w:r w:rsidRPr="003A31A7">
        <w:rPr>
          <w:lang w:val="en-US"/>
        </w:rPr>
        <w:t>Xiangyu</w:t>
      </w:r>
      <w:proofErr w:type="spellEnd"/>
      <w:r w:rsidRPr="003A31A7">
        <w:rPr>
          <w:lang w:val="en-US"/>
        </w:rPr>
        <w:t xml:space="preserve"> Zhang, </w:t>
      </w:r>
      <w:proofErr w:type="spellStart"/>
      <w:r w:rsidRPr="003A31A7">
        <w:rPr>
          <w:lang w:val="en-US"/>
        </w:rPr>
        <w:t>Xiaoling</w:t>
      </w:r>
      <w:proofErr w:type="spellEnd"/>
      <w:r w:rsidRPr="003A31A7">
        <w:rPr>
          <w:lang w:val="en-US"/>
        </w:rPr>
        <w:t xml:space="preserve"> Wu, </w:t>
      </w:r>
      <w:proofErr w:type="spellStart"/>
      <w:r w:rsidRPr="003A31A7">
        <w:rPr>
          <w:lang w:val="en-US"/>
        </w:rPr>
        <w:t>Xiaoyan</w:t>
      </w:r>
      <w:proofErr w:type="spellEnd"/>
      <w:r w:rsidRPr="003A31A7">
        <w:rPr>
          <w:lang w:val="en-US"/>
        </w:rPr>
        <w:t xml:space="preserve"> Xu, </w:t>
      </w:r>
      <w:proofErr w:type="spellStart"/>
      <w:r w:rsidRPr="003A31A7">
        <w:rPr>
          <w:lang w:val="en-US"/>
        </w:rPr>
        <w:t>Yulin</w:t>
      </w:r>
      <w:proofErr w:type="spellEnd"/>
      <w:r w:rsidRPr="003A31A7">
        <w:rPr>
          <w:lang w:val="en-US"/>
        </w:rPr>
        <w:t xml:space="preserve"> Liu, </w:t>
      </w:r>
      <w:proofErr w:type="spellStart"/>
      <w:r w:rsidRPr="003A31A7">
        <w:rPr>
          <w:lang w:val="en-US"/>
        </w:rPr>
        <w:t>Caiyun</w:t>
      </w:r>
      <w:proofErr w:type="spellEnd"/>
      <w:r w:rsidRPr="003A31A7">
        <w:rPr>
          <w:lang w:val="en-US"/>
        </w:rPr>
        <w:t xml:space="preserve"> Ma, </w:t>
      </w:r>
      <w:proofErr w:type="spellStart"/>
      <w:r w:rsidRPr="003A31A7">
        <w:rPr>
          <w:lang w:val="en-US"/>
        </w:rPr>
        <w:t>Shoushui</w:t>
      </w:r>
      <w:proofErr w:type="spellEnd"/>
      <w:r w:rsidRPr="003A31A7">
        <w:rPr>
          <w:lang w:val="en-US"/>
        </w:rPr>
        <w:t xml:space="preserve"> Wei, </w:t>
      </w:r>
      <w:proofErr w:type="spellStart"/>
      <w:r w:rsidRPr="003A31A7">
        <w:rPr>
          <w:lang w:val="en-US"/>
        </w:rPr>
        <w:t>Zhiqiang</w:t>
      </w:r>
      <w:proofErr w:type="spellEnd"/>
      <w:r w:rsidRPr="003A31A7">
        <w:rPr>
          <w:lang w:val="en-US"/>
        </w:rPr>
        <w:t xml:space="preserve"> He, </w:t>
      </w:r>
      <w:proofErr w:type="spellStart"/>
      <w:r w:rsidRPr="003A31A7">
        <w:rPr>
          <w:lang w:val="en-US"/>
        </w:rPr>
        <w:t>Jianqing</w:t>
      </w:r>
      <w:proofErr w:type="spellEnd"/>
      <w:r w:rsidRPr="003A31A7">
        <w:rPr>
          <w:lang w:val="en-US"/>
        </w:rPr>
        <w:t xml:space="preserve"> Li, and Eddie Ng Yin </w:t>
      </w:r>
      <w:proofErr w:type="spellStart"/>
      <w:r w:rsidRPr="003A31A7">
        <w:rPr>
          <w:lang w:val="en-US"/>
        </w:rPr>
        <w:t>Kwee</w:t>
      </w:r>
      <w:proofErr w:type="spellEnd"/>
      <w:r>
        <w:rPr>
          <w:lang w:val="en-US"/>
        </w:rPr>
        <w:t xml:space="preserve">. </w:t>
      </w:r>
      <w:r w:rsidRPr="003A31A7">
        <w:rPr>
          <w:lang w:val="en-US"/>
        </w:rPr>
        <w:t>Journal of Medical Imaging and Health Informatics Vol. 8, 1368–1373, 2018</w:t>
      </w:r>
      <w:r>
        <w:rPr>
          <w:lang w:val="en-US"/>
        </w:rPr>
        <w:t>.</w:t>
      </w:r>
    </w:p>
    <w:p w14:paraId="25EBA526" w14:textId="31D60B47" w:rsidR="00F8342F" w:rsidRPr="00F8342F" w:rsidRDefault="00F8342F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t>Официальный сайт с документацией к открытой библиотеке «</w:t>
      </w:r>
      <w:r>
        <w:rPr>
          <w:lang w:val="en-US"/>
        </w:rPr>
        <w:t>Scikit</w:t>
      </w:r>
      <w:r w:rsidRPr="00F8342F">
        <w:t>-</w:t>
      </w:r>
      <w:r>
        <w:rPr>
          <w:lang w:val="en-US"/>
        </w:rPr>
        <w:t>learn</w:t>
      </w:r>
      <w:r>
        <w:t>»</w:t>
      </w:r>
      <w:r w:rsidRPr="00F8342F">
        <w:t xml:space="preserve">. </w:t>
      </w:r>
      <w:r>
        <w:t>Режим доступа</w:t>
      </w:r>
      <w:r w:rsidRPr="00F8342F">
        <w:t xml:space="preserve">: </w:t>
      </w:r>
      <w:hyperlink r:id="rId43" w:history="1">
        <w:r w:rsidRPr="00F8342F">
          <w:rPr>
            <w:rStyle w:val="af0"/>
            <w:lang w:val="en-US"/>
          </w:rPr>
          <w:t>https</w:t>
        </w:r>
        <w:r w:rsidRPr="00F8342F">
          <w:rPr>
            <w:rStyle w:val="af0"/>
          </w:rPr>
          <w:t>://</w:t>
        </w:r>
        <w:r w:rsidRPr="00F8342F">
          <w:rPr>
            <w:rStyle w:val="af0"/>
            <w:lang w:val="en-US"/>
          </w:rPr>
          <w:t>scikit</w:t>
        </w:r>
        <w:r w:rsidRPr="00F8342F">
          <w:rPr>
            <w:rStyle w:val="af0"/>
          </w:rPr>
          <w:t>-</w:t>
        </w:r>
        <w:r w:rsidRPr="00F8342F">
          <w:rPr>
            <w:rStyle w:val="af0"/>
            <w:lang w:val="en-US"/>
          </w:rPr>
          <w:t>learn</w:t>
        </w:r>
        <w:r w:rsidRPr="00F8342F">
          <w:rPr>
            <w:rStyle w:val="af0"/>
          </w:rPr>
          <w:t>.</w:t>
        </w:r>
        <w:r w:rsidRPr="00F8342F">
          <w:rPr>
            <w:rStyle w:val="af0"/>
            <w:lang w:val="en-US"/>
          </w:rPr>
          <w:t>org</w:t>
        </w:r>
        <w:r w:rsidRPr="00F8342F">
          <w:rPr>
            <w:rStyle w:val="af0"/>
          </w:rPr>
          <w:t>/</w:t>
        </w:r>
        <w:r w:rsidRPr="00F8342F">
          <w:rPr>
            <w:rStyle w:val="af0"/>
            <w:lang w:val="en-US"/>
          </w:rPr>
          <w:t>stable</w:t>
        </w:r>
        <w:r w:rsidRPr="00F8342F">
          <w:rPr>
            <w:rStyle w:val="af0"/>
          </w:rPr>
          <w:t>/</w:t>
        </w:r>
        <w:r w:rsidRPr="00F8342F">
          <w:rPr>
            <w:rStyle w:val="af0"/>
            <w:lang w:val="en-US"/>
          </w:rPr>
          <w:t>index</w:t>
        </w:r>
        <w:r w:rsidRPr="00F8342F">
          <w:rPr>
            <w:rStyle w:val="af0"/>
          </w:rPr>
          <w:t>.</w:t>
        </w:r>
        <w:r w:rsidRPr="00F8342F">
          <w:rPr>
            <w:rStyle w:val="af0"/>
            <w:lang w:val="en-US"/>
          </w:rPr>
          <w:t>html</w:t>
        </w:r>
      </w:hyperlink>
      <w:r>
        <w:t>.</w:t>
      </w:r>
    </w:p>
    <w:p w14:paraId="4898E578" w14:textId="32B3DD91" w:rsidR="00597505" w:rsidRPr="00F8342F" w:rsidRDefault="00F8342F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t>Официальный сайт с документацией к открытой библиотеке</w:t>
      </w:r>
      <w:r w:rsidRPr="00F8342F">
        <w:t xml:space="preserve"> </w:t>
      </w:r>
      <w:r>
        <w:t>«</w:t>
      </w:r>
      <w:r>
        <w:rPr>
          <w:lang w:val="en-US"/>
        </w:rPr>
        <w:t>TensorFlow</w:t>
      </w:r>
      <w:r>
        <w:t>»</w:t>
      </w:r>
      <w:r w:rsidRPr="00F8342F">
        <w:t>.</w:t>
      </w:r>
      <w:r>
        <w:t xml:space="preserve"> Режим доступа</w:t>
      </w:r>
      <w:r w:rsidRPr="00F8342F">
        <w:t xml:space="preserve">: </w:t>
      </w:r>
      <w:hyperlink r:id="rId44" w:history="1">
        <w:r w:rsidRPr="00596616">
          <w:rPr>
            <w:rStyle w:val="af0"/>
            <w:lang w:val="en-US"/>
          </w:rPr>
          <w:t>https</w:t>
        </w:r>
        <w:r w:rsidRPr="00596616">
          <w:rPr>
            <w:rStyle w:val="af0"/>
          </w:rPr>
          <w:t>://</w:t>
        </w:r>
        <w:r w:rsidRPr="00596616">
          <w:rPr>
            <w:rStyle w:val="af0"/>
            <w:lang w:val="en-US"/>
          </w:rPr>
          <w:t>www</w:t>
        </w:r>
        <w:r w:rsidRPr="00596616">
          <w:rPr>
            <w:rStyle w:val="af0"/>
          </w:rPr>
          <w:t>.</w:t>
        </w:r>
        <w:r w:rsidRPr="00596616">
          <w:rPr>
            <w:rStyle w:val="af0"/>
            <w:lang w:val="en-US"/>
          </w:rPr>
          <w:t>tensorflow</w:t>
        </w:r>
        <w:r w:rsidRPr="00596616">
          <w:rPr>
            <w:rStyle w:val="af0"/>
          </w:rPr>
          <w:t>.</w:t>
        </w:r>
        <w:r w:rsidRPr="00596616">
          <w:rPr>
            <w:rStyle w:val="af0"/>
            <w:lang w:val="en-US"/>
          </w:rPr>
          <w:t>org</w:t>
        </w:r>
        <w:r w:rsidRPr="00596616">
          <w:rPr>
            <w:rStyle w:val="af0"/>
          </w:rPr>
          <w:t>/</w:t>
        </w:r>
      </w:hyperlink>
      <w:r w:rsidRPr="00F8342F">
        <w:t>.</w:t>
      </w:r>
    </w:p>
    <w:p w14:paraId="2CA7F640" w14:textId="3FF50C4F" w:rsidR="00597505" w:rsidRPr="00F8342F" w:rsidRDefault="00F8342F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t xml:space="preserve">Официальный сайт с документацией к открытой библиотеке </w:t>
      </w:r>
      <w:r>
        <w:rPr>
          <w:lang w:val="en-US"/>
        </w:rPr>
        <w:t>keras</w:t>
      </w:r>
      <w:r w:rsidRPr="00F8342F">
        <w:t xml:space="preserve">. </w:t>
      </w:r>
      <w:r>
        <w:t>Режим доступа</w:t>
      </w:r>
      <w:r w:rsidRPr="00F8342F">
        <w:t xml:space="preserve">: </w:t>
      </w:r>
      <w:hyperlink r:id="rId45" w:history="1">
        <w:r w:rsidRPr="00596616">
          <w:rPr>
            <w:rStyle w:val="af0"/>
            <w:lang w:val="en-US"/>
          </w:rPr>
          <w:t>https</w:t>
        </w:r>
        <w:r w:rsidRPr="00596616">
          <w:rPr>
            <w:rStyle w:val="af0"/>
          </w:rPr>
          <w:t>://</w:t>
        </w:r>
        <w:r w:rsidRPr="00596616">
          <w:rPr>
            <w:rStyle w:val="af0"/>
            <w:lang w:val="en-US"/>
          </w:rPr>
          <w:t>keras</w:t>
        </w:r>
        <w:r w:rsidRPr="00596616">
          <w:rPr>
            <w:rStyle w:val="af0"/>
          </w:rPr>
          <w:t>.</w:t>
        </w:r>
        <w:r w:rsidRPr="00596616">
          <w:rPr>
            <w:rStyle w:val="af0"/>
            <w:lang w:val="en-US"/>
          </w:rPr>
          <w:t>io</w:t>
        </w:r>
        <w:r w:rsidRPr="00596616">
          <w:rPr>
            <w:rStyle w:val="af0"/>
          </w:rPr>
          <w:t>/</w:t>
        </w:r>
      </w:hyperlink>
      <w:r>
        <w:t>.</w:t>
      </w:r>
    </w:p>
    <w:p w14:paraId="48B396F0" w14:textId="6F3BB06D" w:rsidR="00650263" w:rsidRPr="00DA22B2" w:rsidRDefault="00650263" w:rsidP="004B4C5A">
      <w:pPr>
        <w:pStyle w:val="aff4"/>
        <w:numPr>
          <w:ilvl w:val="0"/>
          <w:numId w:val="28"/>
        </w:numPr>
        <w:spacing w:line="360" w:lineRule="auto"/>
        <w:ind w:left="709" w:hanging="357"/>
        <w:rPr>
          <w:lang w:val="en-US"/>
        </w:rPr>
      </w:pPr>
      <w:r w:rsidRPr="00650263">
        <w:rPr>
          <w:rFonts w:eastAsiaTheme="minorHAnsi"/>
          <w:lang w:val="en-US" w:eastAsia="en-US"/>
        </w:rPr>
        <w:t xml:space="preserve">I. </w:t>
      </w:r>
      <w:proofErr w:type="spellStart"/>
      <w:r w:rsidRPr="00650263">
        <w:rPr>
          <w:rFonts w:eastAsiaTheme="minorHAnsi"/>
          <w:lang w:val="en-US" w:eastAsia="en-US"/>
        </w:rPr>
        <w:t>Loshchilov</w:t>
      </w:r>
      <w:proofErr w:type="spellEnd"/>
      <w:r w:rsidRPr="00650263">
        <w:rPr>
          <w:rFonts w:eastAsiaTheme="minorHAnsi"/>
          <w:lang w:val="en-US" w:eastAsia="en-US"/>
        </w:rPr>
        <w:t xml:space="preserve"> and F. </w:t>
      </w:r>
      <w:proofErr w:type="spellStart"/>
      <w:r w:rsidRPr="00650263">
        <w:rPr>
          <w:rFonts w:eastAsiaTheme="minorHAnsi"/>
          <w:lang w:val="en-US" w:eastAsia="en-US"/>
        </w:rPr>
        <w:t>Hutter</w:t>
      </w:r>
      <w:proofErr w:type="spellEnd"/>
      <w:r w:rsidRPr="00650263">
        <w:rPr>
          <w:rFonts w:eastAsiaTheme="minorHAnsi"/>
          <w:lang w:val="en-US" w:eastAsia="en-US"/>
        </w:rPr>
        <w:t xml:space="preserve">. “Fixing weight decay regularization in ADAM,” in Proc. Int. Conf. </w:t>
      </w:r>
      <w:proofErr w:type="spellStart"/>
      <w:r w:rsidRPr="00650263">
        <w:rPr>
          <w:rFonts w:eastAsiaTheme="minorHAnsi"/>
          <w:lang w:eastAsia="en-US"/>
        </w:rPr>
        <w:t>Learn</w:t>
      </w:r>
      <w:proofErr w:type="spellEnd"/>
      <w:r w:rsidRPr="00650263">
        <w:rPr>
          <w:rFonts w:eastAsiaTheme="minorHAnsi"/>
          <w:lang w:eastAsia="en-US"/>
        </w:rPr>
        <w:t xml:space="preserve">. </w:t>
      </w:r>
      <w:proofErr w:type="spellStart"/>
      <w:r w:rsidRPr="00650263">
        <w:rPr>
          <w:rFonts w:eastAsiaTheme="minorHAnsi"/>
          <w:lang w:eastAsia="en-US"/>
        </w:rPr>
        <w:t>Representations</w:t>
      </w:r>
      <w:proofErr w:type="spellEnd"/>
      <w:r w:rsidRPr="00650263">
        <w:rPr>
          <w:rFonts w:eastAsiaTheme="minorHAnsi"/>
          <w:lang w:eastAsia="en-US"/>
        </w:rPr>
        <w:t>, 2019.</w:t>
      </w:r>
    </w:p>
    <w:p w14:paraId="5FEC3F48" w14:textId="1C4C181D" w:rsidR="00DA22B2" w:rsidRPr="00D60F50" w:rsidRDefault="00DA22B2" w:rsidP="004B4C5A">
      <w:pPr>
        <w:pStyle w:val="aff4"/>
        <w:numPr>
          <w:ilvl w:val="0"/>
          <w:numId w:val="28"/>
        </w:numPr>
        <w:spacing w:line="360" w:lineRule="auto"/>
        <w:ind w:left="709" w:hanging="357"/>
      </w:pPr>
      <w:r>
        <w:rPr>
          <w:rFonts w:eastAsiaTheme="minorHAnsi"/>
          <w:lang w:eastAsia="en-US"/>
        </w:rPr>
        <w:t>Официальный сайт ВОЗ</w:t>
      </w:r>
      <w:r w:rsidR="000D7A3E">
        <w:rPr>
          <w:rFonts w:eastAsiaTheme="minorHAnsi"/>
          <w:lang w:eastAsia="en-US"/>
        </w:rPr>
        <w:t>, где приведена</w:t>
      </w:r>
      <w:r>
        <w:rPr>
          <w:rFonts w:eastAsiaTheme="minorHAnsi"/>
          <w:lang w:eastAsia="en-US"/>
        </w:rPr>
        <w:t xml:space="preserve"> статистик</w:t>
      </w:r>
      <w:r w:rsidR="000D7A3E">
        <w:rPr>
          <w:rFonts w:eastAsiaTheme="minorHAnsi"/>
          <w:lang w:eastAsia="en-US"/>
        </w:rPr>
        <w:t xml:space="preserve">а </w:t>
      </w:r>
      <w:r>
        <w:rPr>
          <w:rFonts w:eastAsiaTheme="minorHAnsi"/>
          <w:lang w:eastAsia="en-US"/>
        </w:rPr>
        <w:t>по</w:t>
      </w:r>
      <w:r w:rsidR="000D7A3E">
        <w:rPr>
          <w:rFonts w:eastAsiaTheme="minorHAnsi"/>
          <w:lang w:eastAsia="en-US"/>
        </w:rPr>
        <w:t xml:space="preserve"> основным причинам смерти</w:t>
      </w:r>
      <w:r>
        <w:rPr>
          <w:rFonts w:eastAsiaTheme="minorHAnsi"/>
          <w:lang w:eastAsia="en-US"/>
        </w:rPr>
        <w:t xml:space="preserve"> </w:t>
      </w:r>
      <w:r w:rsidR="000D7A3E">
        <w:rPr>
          <w:rFonts w:eastAsiaTheme="minorHAnsi"/>
          <w:lang w:eastAsia="en-US"/>
        </w:rPr>
        <w:t>в мире на 2019 год</w:t>
      </w:r>
      <w:r w:rsidRPr="00DA22B2">
        <w:rPr>
          <w:rFonts w:eastAsiaTheme="minorHAnsi"/>
          <w:lang w:eastAsia="en-US"/>
        </w:rPr>
        <w:t xml:space="preserve">. </w:t>
      </w:r>
      <w:r>
        <w:rPr>
          <w:rFonts w:eastAsiaTheme="minorHAnsi"/>
          <w:lang w:eastAsia="en-US"/>
        </w:rPr>
        <w:t>Режим доступа</w:t>
      </w:r>
      <w:r w:rsidRPr="00DA22B2">
        <w:rPr>
          <w:rFonts w:eastAsiaTheme="minorHAnsi"/>
          <w:lang w:eastAsia="en-US"/>
        </w:rPr>
        <w:t>:</w:t>
      </w:r>
      <w:r w:rsidR="000D7A3E">
        <w:rPr>
          <w:rFonts w:eastAsiaTheme="minorHAnsi"/>
          <w:lang w:eastAsia="en-US"/>
        </w:rPr>
        <w:t xml:space="preserve"> </w:t>
      </w:r>
      <w:hyperlink r:id="rId46" w:history="1">
        <w:r w:rsidRPr="000D7A3E">
          <w:rPr>
            <w:rStyle w:val="af0"/>
            <w:rFonts w:eastAsiaTheme="minorHAnsi"/>
            <w:lang w:val="en-US" w:eastAsia="en-US"/>
          </w:rPr>
          <w:t>https</w:t>
        </w:r>
        <w:r w:rsidRPr="000D7A3E">
          <w:rPr>
            <w:rStyle w:val="af0"/>
            <w:rFonts w:eastAsiaTheme="minorHAnsi"/>
            <w:lang w:eastAsia="en-US"/>
          </w:rPr>
          <w:t>://</w:t>
        </w:r>
        <w:r w:rsidRPr="000D7A3E">
          <w:rPr>
            <w:rStyle w:val="af0"/>
            <w:rFonts w:eastAsiaTheme="minorHAnsi"/>
            <w:lang w:val="en-US" w:eastAsia="en-US"/>
          </w:rPr>
          <w:t>www</w:t>
        </w:r>
        <w:r w:rsidRPr="000D7A3E">
          <w:rPr>
            <w:rStyle w:val="af0"/>
            <w:rFonts w:eastAsiaTheme="minorHAnsi"/>
            <w:lang w:eastAsia="en-US"/>
          </w:rPr>
          <w:t>.</w:t>
        </w:r>
        <w:r w:rsidRPr="000D7A3E">
          <w:rPr>
            <w:rStyle w:val="af0"/>
            <w:rFonts w:eastAsiaTheme="minorHAnsi"/>
            <w:lang w:val="en-US" w:eastAsia="en-US"/>
          </w:rPr>
          <w:t>who</w:t>
        </w:r>
        <w:r w:rsidRPr="000D7A3E">
          <w:rPr>
            <w:rStyle w:val="af0"/>
            <w:rFonts w:eastAsiaTheme="minorHAnsi"/>
            <w:lang w:eastAsia="en-US"/>
          </w:rPr>
          <w:t>.</w:t>
        </w:r>
        <w:r w:rsidRPr="000D7A3E">
          <w:rPr>
            <w:rStyle w:val="af0"/>
            <w:rFonts w:eastAsiaTheme="minorHAnsi"/>
            <w:lang w:val="en-US" w:eastAsia="en-US"/>
          </w:rPr>
          <w:t>int</w:t>
        </w:r>
        <w:r w:rsidRPr="000D7A3E">
          <w:rPr>
            <w:rStyle w:val="af0"/>
            <w:rFonts w:eastAsiaTheme="minorHAnsi"/>
            <w:lang w:eastAsia="en-US"/>
          </w:rPr>
          <w:t>/</w:t>
        </w:r>
        <w:r w:rsidRPr="000D7A3E">
          <w:rPr>
            <w:rStyle w:val="af0"/>
            <w:rFonts w:eastAsiaTheme="minorHAnsi"/>
            <w:lang w:val="en-US" w:eastAsia="en-US"/>
          </w:rPr>
          <w:t>ru</w:t>
        </w:r>
        <w:r w:rsidRPr="000D7A3E">
          <w:rPr>
            <w:rStyle w:val="af0"/>
            <w:rFonts w:eastAsiaTheme="minorHAnsi"/>
            <w:lang w:eastAsia="en-US"/>
          </w:rPr>
          <w:t>/</w:t>
        </w:r>
        <w:r w:rsidRPr="000D7A3E">
          <w:rPr>
            <w:rStyle w:val="af0"/>
            <w:rFonts w:eastAsiaTheme="minorHAnsi"/>
            <w:lang w:val="en-US" w:eastAsia="en-US"/>
          </w:rPr>
          <w:t>news</w:t>
        </w:r>
        <w:r w:rsidRPr="000D7A3E">
          <w:rPr>
            <w:rStyle w:val="af0"/>
            <w:rFonts w:eastAsiaTheme="minorHAnsi"/>
            <w:lang w:eastAsia="en-US"/>
          </w:rPr>
          <w:t>-</w:t>
        </w:r>
        <w:r w:rsidRPr="000D7A3E">
          <w:rPr>
            <w:rStyle w:val="af0"/>
            <w:rFonts w:eastAsiaTheme="minorHAnsi"/>
            <w:lang w:val="en-US" w:eastAsia="en-US"/>
          </w:rPr>
          <w:t>room</w:t>
        </w:r>
        <w:r w:rsidRPr="000D7A3E">
          <w:rPr>
            <w:rStyle w:val="af0"/>
            <w:rFonts w:eastAsiaTheme="minorHAnsi"/>
            <w:lang w:eastAsia="en-US"/>
          </w:rPr>
          <w:t>/</w:t>
        </w:r>
        <w:r w:rsidRPr="000D7A3E">
          <w:rPr>
            <w:rStyle w:val="af0"/>
            <w:rFonts w:eastAsiaTheme="minorHAnsi"/>
            <w:lang w:val="en-US" w:eastAsia="en-US"/>
          </w:rPr>
          <w:t>fact</w:t>
        </w:r>
        <w:r w:rsidRPr="000D7A3E">
          <w:rPr>
            <w:rStyle w:val="af0"/>
            <w:rFonts w:eastAsiaTheme="minorHAnsi"/>
            <w:lang w:eastAsia="en-US"/>
          </w:rPr>
          <w:t>-</w:t>
        </w:r>
        <w:r w:rsidRPr="000D7A3E">
          <w:rPr>
            <w:rStyle w:val="af0"/>
            <w:rFonts w:eastAsiaTheme="minorHAnsi"/>
            <w:lang w:val="en-US" w:eastAsia="en-US"/>
          </w:rPr>
          <w:t>sheets</w:t>
        </w:r>
        <w:r w:rsidRPr="000D7A3E">
          <w:rPr>
            <w:rStyle w:val="af0"/>
            <w:rFonts w:eastAsiaTheme="minorHAnsi"/>
            <w:lang w:eastAsia="en-US"/>
          </w:rPr>
          <w:t>/</w:t>
        </w:r>
        <w:r w:rsidRPr="000D7A3E">
          <w:rPr>
            <w:rStyle w:val="af0"/>
            <w:rFonts w:eastAsiaTheme="minorHAnsi"/>
            <w:lang w:val="en-US" w:eastAsia="en-US"/>
          </w:rPr>
          <w:t>detail</w:t>
        </w:r>
        <w:r w:rsidRPr="000D7A3E">
          <w:rPr>
            <w:rStyle w:val="af0"/>
            <w:rFonts w:eastAsiaTheme="minorHAnsi"/>
            <w:lang w:eastAsia="en-US"/>
          </w:rPr>
          <w:t>/</w:t>
        </w:r>
        <w:r w:rsidRPr="000D7A3E">
          <w:rPr>
            <w:rStyle w:val="af0"/>
            <w:rFonts w:eastAsiaTheme="minorHAnsi"/>
            <w:lang w:val="en-US" w:eastAsia="en-US"/>
          </w:rPr>
          <w:t>the</w:t>
        </w:r>
        <w:r w:rsidRPr="000D7A3E">
          <w:rPr>
            <w:rStyle w:val="af0"/>
            <w:rFonts w:eastAsiaTheme="minorHAnsi"/>
            <w:lang w:eastAsia="en-US"/>
          </w:rPr>
          <w:t>-</w:t>
        </w:r>
        <w:r w:rsidRPr="000D7A3E">
          <w:rPr>
            <w:rStyle w:val="af0"/>
            <w:rFonts w:eastAsiaTheme="minorHAnsi"/>
            <w:lang w:val="en-US" w:eastAsia="en-US"/>
          </w:rPr>
          <w:t>top</w:t>
        </w:r>
        <w:r w:rsidRPr="000D7A3E">
          <w:rPr>
            <w:rStyle w:val="af0"/>
            <w:rFonts w:eastAsiaTheme="minorHAnsi"/>
            <w:lang w:eastAsia="en-US"/>
          </w:rPr>
          <w:t>-10-</w:t>
        </w:r>
        <w:r w:rsidRPr="000D7A3E">
          <w:rPr>
            <w:rStyle w:val="af0"/>
            <w:rFonts w:eastAsiaTheme="minorHAnsi"/>
            <w:lang w:val="en-US" w:eastAsia="en-US"/>
          </w:rPr>
          <w:t>causes</w:t>
        </w:r>
        <w:r w:rsidRPr="000D7A3E">
          <w:rPr>
            <w:rStyle w:val="af0"/>
            <w:rFonts w:eastAsiaTheme="minorHAnsi"/>
            <w:lang w:eastAsia="en-US"/>
          </w:rPr>
          <w:t>-</w:t>
        </w:r>
        <w:r w:rsidRPr="000D7A3E">
          <w:rPr>
            <w:rStyle w:val="af0"/>
            <w:rFonts w:eastAsiaTheme="minorHAnsi"/>
            <w:lang w:val="en-US" w:eastAsia="en-US"/>
          </w:rPr>
          <w:t>of</w:t>
        </w:r>
        <w:r w:rsidRPr="000D7A3E">
          <w:rPr>
            <w:rStyle w:val="af0"/>
            <w:rFonts w:eastAsiaTheme="minorHAnsi"/>
            <w:lang w:eastAsia="en-US"/>
          </w:rPr>
          <w:t>-</w:t>
        </w:r>
        <w:r w:rsidRPr="000D7A3E">
          <w:rPr>
            <w:rStyle w:val="af0"/>
            <w:rFonts w:eastAsiaTheme="minorHAnsi"/>
            <w:lang w:val="en-US" w:eastAsia="en-US"/>
          </w:rPr>
          <w:t>death</w:t>
        </w:r>
      </w:hyperlink>
      <w:r w:rsidR="000D7A3E">
        <w:rPr>
          <w:rFonts w:eastAsiaTheme="minorHAnsi"/>
          <w:lang w:eastAsia="en-US"/>
        </w:rPr>
        <w:t>.</w:t>
      </w:r>
    </w:p>
    <w:p w14:paraId="68DB1F75" w14:textId="77777777" w:rsidR="004B4C5A" w:rsidRDefault="00D60F50" w:rsidP="004B4C5A">
      <w:pPr>
        <w:pStyle w:val="aff4"/>
        <w:numPr>
          <w:ilvl w:val="0"/>
          <w:numId w:val="28"/>
        </w:numPr>
        <w:spacing w:line="360" w:lineRule="auto"/>
        <w:ind w:left="709" w:hanging="423"/>
        <w:rPr>
          <w:lang w:val="en-US"/>
        </w:rPr>
      </w:pPr>
      <w:proofErr w:type="spellStart"/>
      <w:r w:rsidRPr="00D60F50">
        <w:rPr>
          <w:lang w:val="en-US"/>
        </w:rPr>
        <w:t>Ilias</w:t>
      </w:r>
      <w:proofErr w:type="spellEnd"/>
      <w:r w:rsidRPr="00D60F50">
        <w:rPr>
          <w:lang w:val="en-US"/>
        </w:rPr>
        <w:t xml:space="preserve"> G. </w:t>
      </w:r>
      <w:proofErr w:type="spellStart"/>
      <w:r w:rsidRPr="00D60F50">
        <w:rPr>
          <w:lang w:val="en-US"/>
        </w:rPr>
        <w:t>Maglogiannis</w:t>
      </w:r>
      <w:proofErr w:type="spellEnd"/>
      <w:r w:rsidRPr="00D60F50">
        <w:rPr>
          <w:lang w:val="en-US"/>
        </w:rPr>
        <w:t xml:space="preserve">, Kostas </w:t>
      </w:r>
      <w:proofErr w:type="spellStart"/>
      <w:r w:rsidRPr="00D60F50">
        <w:rPr>
          <w:lang w:val="en-US"/>
        </w:rPr>
        <w:t>Karpouzis</w:t>
      </w:r>
      <w:proofErr w:type="spellEnd"/>
      <w:r w:rsidRPr="00D60F50">
        <w:rPr>
          <w:lang w:val="en-US"/>
        </w:rPr>
        <w:t xml:space="preserve"> and </w:t>
      </w:r>
      <w:proofErr w:type="spellStart"/>
      <w:r w:rsidRPr="00D60F50">
        <w:rPr>
          <w:lang w:val="en-US"/>
        </w:rPr>
        <w:t>Manolis</w:t>
      </w:r>
      <w:proofErr w:type="spellEnd"/>
      <w:r w:rsidRPr="00D60F50">
        <w:rPr>
          <w:lang w:val="en-US"/>
        </w:rPr>
        <w:t xml:space="preserve"> Wallace</w:t>
      </w:r>
      <w:r>
        <w:rPr>
          <w:lang w:val="en-US"/>
        </w:rPr>
        <w:t xml:space="preserve">. </w:t>
      </w:r>
      <w:r w:rsidRPr="00D60F50">
        <w:rPr>
          <w:lang w:val="en-US"/>
        </w:rPr>
        <w:t>Image and Signal Processing for Networked E-Health Applications</w:t>
      </w:r>
      <w:r>
        <w:rPr>
          <w:lang w:val="en-US"/>
        </w:rPr>
        <w:t xml:space="preserve">. </w:t>
      </w:r>
      <w:r w:rsidRPr="00D60F50">
        <w:rPr>
          <w:lang w:val="en-US"/>
        </w:rPr>
        <w:t>2006 by Morgan &amp; Claypool</w:t>
      </w:r>
      <w:r>
        <w:rPr>
          <w:lang w:val="en-US"/>
        </w:rPr>
        <w:t>, pp. 41-44.</w:t>
      </w:r>
    </w:p>
    <w:p w14:paraId="49E6632B" w14:textId="4E6AECE7" w:rsidR="004B4C5A" w:rsidRPr="00874EEB" w:rsidRDefault="004B4C5A" w:rsidP="004B4C5A">
      <w:pPr>
        <w:pStyle w:val="aff4"/>
        <w:numPr>
          <w:ilvl w:val="0"/>
          <w:numId w:val="28"/>
        </w:numPr>
        <w:spacing w:line="360" w:lineRule="auto"/>
        <w:ind w:left="709" w:hanging="423"/>
        <w:rPr>
          <w:lang w:val="en-US"/>
        </w:rPr>
      </w:pPr>
      <w:r w:rsidRPr="004B4C5A">
        <w:rPr>
          <w:rFonts w:eastAsiaTheme="minorHAnsi"/>
          <w:lang w:val="en-US" w:eastAsia="en-US"/>
        </w:rPr>
        <w:t xml:space="preserve">K. Cho </w:t>
      </w:r>
      <w:r w:rsidRPr="004B4C5A">
        <w:rPr>
          <w:rFonts w:eastAsiaTheme="minorHAnsi"/>
          <w:i/>
          <w:iCs/>
          <w:lang w:val="en-US" w:eastAsia="en-US"/>
        </w:rPr>
        <w:t>et al.</w:t>
      </w:r>
      <w:r w:rsidRPr="004B4C5A">
        <w:rPr>
          <w:rFonts w:eastAsiaTheme="minorHAnsi"/>
          <w:lang w:val="en-US" w:eastAsia="en-US"/>
        </w:rPr>
        <w:t xml:space="preserve">, “Learning phrase representations using RNN encoder–decoder for statistical machine translation,” in </w:t>
      </w:r>
      <w:proofErr w:type="spellStart"/>
      <w:proofErr w:type="gramStart"/>
      <w:r w:rsidRPr="004B4C5A">
        <w:rPr>
          <w:rFonts w:eastAsiaTheme="minorHAnsi"/>
          <w:i/>
          <w:iCs/>
          <w:lang w:val="en-US" w:eastAsia="en-US"/>
        </w:rPr>
        <w:t>Proc.Conf.EmpiricalMethods</w:t>
      </w:r>
      <w:proofErr w:type="spellEnd"/>
      <w:proofErr w:type="gramEnd"/>
      <w:r w:rsidRPr="004B4C5A">
        <w:rPr>
          <w:rFonts w:eastAsiaTheme="minorHAnsi"/>
          <w:i/>
          <w:iCs/>
          <w:lang w:val="en-US" w:eastAsia="en-US"/>
        </w:rPr>
        <w:t xml:space="preserve"> Natural Lang. Process.</w:t>
      </w:r>
      <w:r w:rsidRPr="004B4C5A">
        <w:rPr>
          <w:rFonts w:eastAsiaTheme="minorHAnsi"/>
          <w:lang w:val="en-US" w:eastAsia="en-US"/>
        </w:rPr>
        <w:t>, Doha, Qatar: Association for Computational Linguistics, Oct. 2014, pp. 1724–1734.</w:t>
      </w:r>
    </w:p>
    <w:p w14:paraId="770F3C39" w14:textId="6CC3ABFB" w:rsidR="00874EEB" w:rsidRPr="00874EEB" w:rsidRDefault="00874EEB" w:rsidP="004B4C5A">
      <w:pPr>
        <w:pStyle w:val="aff4"/>
        <w:numPr>
          <w:ilvl w:val="0"/>
          <w:numId w:val="28"/>
        </w:numPr>
        <w:spacing w:line="360" w:lineRule="auto"/>
        <w:ind w:left="709" w:hanging="423"/>
      </w:pPr>
      <w:r>
        <w:rPr>
          <w:rFonts w:eastAsiaTheme="minorHAnsi"/>
          <w:lang w:eastAsia="en-US"/>
        </w:rPr>
        <w:t xml:space="preserve">Официальный сайт языка программирования </w:t>
      </w:r>
      <w:r>
        <w:rPr>
          <w:rFonts w:eastAsiaTheme="minorHAnsi"/>
          <w:lang w:val="en-US" w:eastAsia="en-US"/>
        </w:rPr>
        <w:t>Python</w:t>
      </w:r>
      <w:r w:rsidRPr="00874EEB">
        <w:rPr>
          <w:rFonts w:eastAsiaTheme="minorHAnsi"/>
          <w:lang w:eastAsia="en-US"/>
        </w:rPr>
        <w:t xml:space="preserve">. </w:t>
      </w:r>
      <w:r>
        <w:rPr>
          <w:rFonts w:eastAsiaTheme="minorHAnsi"/>
          <w:lang w:eastAsia="en-US"/>
        </w:rPr>
        <w:t>Режим доступа</w:t>
      </w:r>
      <w:r w:rsidRPr="00874EEB">
        <w:rPr>
          <w:rFonts w:eastAsiaTheme="minorHAnsi"/>
          <w:lang w:eastAsia="en-US"/>
        </w:rPr>
        <w:t xml:space="preserve">: </w:t>
      </w:r>
      <w:hyperlink r:id="rId47" w:history="1">
        <w:r w:rsidRPr="00874EEB">
          <w:rPr>
            <w:rStyle w:val="af0"/>
            <w:rFonts w:eastAsiaTheme="minorHAnsi"/>
            <w:lang w:val="en-US" w:eastAsia="en-US"/>
          </w:rPr>
          <w:t>https</w:t>
        </w:r>
        <w:r w:rsidRPr="00874EEB">
          <w:rPr>
            <w:rStyle w:val="af0"/>
            <w:rFonts w:eastAsiaTheme="minorHAnsi"/>
            <w:lang w:eastAsia="en-US"/>
          </w:rPr>
          <w:t>://</w:t>
        </w:r>
        <w:r w:rsidRPr="00874EEB">
          <w:rPr>
            <w:rStyle w:val="af0"/>
            <w:rFonts w:eastAsiaTheme="minorHAnsi"/>
            <w:lang w:val="en-US" w:eastAsia="en-US"/>
          </w:rPr>
          <w:t>www</w:t>
        </w:r>
        <w:r w:rsidRPr="00874EEB">
          <w:rPr>
            <w:rStyle w:val="af0"/>
            <w:rFonts w:eastAsiaTheme="minorHAnsi"/>
            <w:lang w:eastAsia="en-US"/>
          </w:rPr>
          <w:t>.</w:t>
        </w:r>
        <w:r w:rsidRPr="00874EEB">
          <w:rPr>
            <w:rStyle w:val="af0"/>
            <w:rFonts w:eastAsiaTheme="minorHAnsi"/>
            <w:lang w:val="en-US" w:eastAsia="en-US"/>
          </w:rPr>
          <w:t>python</w:t>
        </w:r>
        <w:r w:rsidRPr="00874EEB">
          <w:rPr>
            <w:rStyle w:val="af0"/>
            <w:rFonts w:eastAsiaTheme="minorHAnsi"/>
            <w:lang w:eastAsia="en-US"/>
          </w:rPr>
          <w:t>.</w:t>
        </w:r>
        <w:r w:rsidRPr="00874EEB">
          <w:rPr>
            <w:rStyle w:val="af0"/>
            <w:rFonts w:eastAsiaTheme="minorHAnsi"/>
            <w:lang w:val="en-US" w:eastAsia="en-US"/>
          </w:rPr>
          <w:t>org</w:t>
        </w:r>
        <w:r w:rsidRPr="00874EEB">
          <w:rPr>
            <w:rStyle w:val="af0"/>
            <w:rFonts w:eastAsiaTheme="minorHAnsi"/>
            <w:lang w:eastAsia="en-US"/>
          </w:rPr>
          <w:t>/</w:t>
        </w:r>
      </w:hyperlink>
      <w:r w:rsidRPr="00874EEB">
        <w:rPr>
          <w:rFonts w:eastAsiaTheme="minorHAnsi"/>
          <w:lang w:eastAsia="en-US"/>
        </w:rPr>
        <w:t>.</w:t>
      </w:r>
    </w:p>
    <w:p w14:paraId="525D3756" w14:textId="77777777" w:rsidR="00AA51F9" w:rsidRPr="00874EEB" w:rsidRDefault="00AA51F9" w:rsidP="009349C7">
      <w:pPr>
        <w:ind w:firstLine="0"/>
        <w:rPr>
          <w:color w:val="333333"/>
          <w:sz w:val="28"/>
          <w:szCs w:val="28"/>
          <w:shd w:val="clear" w:color="auto" w:fill="FFFFFF"/>
        </w:rPr>
      </w:pPr>
    </w:p>
    <w:p w14:paraId="20208B8B" w14:textId="77777777" w:rsidR="007D5690" w:rsidRPr="00874EEB" w:rsidRDefault="007D5690" w:rsidP="009349C7">
      <w:pPr>
        <w:ind w:firstLine="0"/>
        <w:rPr>
          <w:sz w:val="28"/>
          <w:szCs w:val="28"/>
        </w:rPr>
      </w:pPr>
    </w:p>
    <w:sectPr w:rsidR="007D5690" w:rsidRPr="00874EEB" w:rsidSect="00E46B4B">
      <w:headerReference w:type="default" r:id="rId48"/>
      <w:pgSz w:w="11906" w:h="16838"/>
      <w:pgMar w:top="1134" w:right="850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BBBBB" w14:textId="77777777" w:rsidR="00134F98" w:rsidRDefault="00134F98">
      <w:r>
        <w:separator/>
      </w:r>
    </w:p>
  </w:endnote>
  <w:endnote w:type="continuationSeparator" w:id="0">
    <w:p w14:paraId="4C3B09EB" w14:textId="77777777" w:rsidR="00134F98" w:rsidRDefault="00134F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A3C02" w14:textId="77777777" w:rsidR="003805C6" w:rsidRDefault="003805C6" w:rsidP="00951F0E">
    <w:pPr>
      <w:framePr w:wrap="around" w:vAnchor="text" w:hAnchor="margin" w:xAlign="right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337CE3CE" w14:textId="77777777" w:rsidR="003805C6" w:rsidRDefault="003805C6" w:rsidP="00951F0E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4776968"/>
      <w:docPartObj>
        <w:docPartGallery w:val="Page Numbers (Bottom of Page)"/>
        <w:docPartUnique/>
      </w:docPartObj>
    </w:sdtPr>
    <w:sdtEndPr/>
    <w:sdtContent>
      <w:p w14:paraId="7FD25A7E" w14:textId="020695B5" w:rsidR="003C3F70" w:rsidRDefault="003C3F70">
        <w:pPr>
          <w:pStyle w:val="af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E8887D" w14:textId="77777777" w:rsidR="003805C6" w:rsidRPr="00BD30BF" w:rsidRDefault="003805C6" w:rsidP="00951F0E">
    <w:pPr>
      <w:ind w:right="360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CC60C4" w14:textId="77777777" w:rsidR="00134F98" w:rsidRDefault="00134F98">
      <w:r>
        <w:separator/>
      </w:r>
    </w:p>
  </w:footnote>
  <w:footnote w:type="continuationSeparator" w:id="0">
    <w:p w14:paraId="1E079A1F" w14:textId="77777777" w:rsidR="00134F98" w:rsidRDefault="00134F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CD4C7" w14:textId="77777777" w:rsidR="003805C6" w:rsidRDefault="003805C6">
    <w:pPr>
      <w:pStyle w:val="aff5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68480" behindDoc="1" locked="0" layoutInCell="1" allowOverlap="1" wp14:anchorId="6C5E0D2C" wp14:editId="6F2C4785">
              <wp:simplePos x="0" y="0"/>
              <wp:positionH relativeFrom="page">
                <wp:posOffset>466090</wp:posOffset>
              </wp:positionH>
              <wp:positionV relativeFrom="page">
                <wp:posOffset>504190</wp:posOffset>
              </wp:positionV>
              <wp:extent cx="612775" cy="159385"/>
              <wp:effectExtent l="0" t="0" r="0" b="3175"/>
              <wp:wrapNone/>
              <wp:docPr id="89" name="Надпись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775" cy="1593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E66D16" w14:textId="77777777" w:rsidR="003805C6" w:rsidRDefault="003805C6" w:rsidP="004C1A16">
                          <w:pPr>
                            <w:pStyle w:val="aff5"/>
                            <w:spacing w:line="229" w:lineRule="exact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5E0D2C" id="_x0000_t202" coordsize="21600,21600" o:spt="202" path="m,l,21600r21600,l21600,xe">
              <v:stroke joinstyle="miter"/>
              <v:path gradientshapeok="t" o:connecttype="rect"/>
            </v:shapetype>
            <v:shape id="Надпись 89" o:spid="_x0000_s1068" type="#_x0000_t202" style="position:absolute;margin-left:36.7pt;margin-top:39.7pt;width:48.25pt;height:12.55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" filled="f" stroked="f">
              <v:textbox inset="0,0,0,0">
                <w:txbxContent>
                  <w:p w14:paraId="53E66D16" w14:textId="77777777" w:rsidR="003805C6" w:rsidRDefault="003805C6" w:rsidP="004C1A16">
                    <w:pPr>
                      <w:pStyle w:val="aff5"/>
                      <w:spacing w:line="229" w:lineRule="exact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B57E3"/>
    <w:multiLevelType w:val="hybridMultilevel"/>
    <w:tmpl w:val="4028CA86"/>
    <w:lvl w:ilvl="0" w:tplc="0B3EB0D0">
      <w:start w:val="1"/>
      <w:numFmt w:val="decimal"/>
      <w:pStyle w:val="a"/>
      <w:lvlText w:val="Рис %1. "/>
      <w:lvlJc w:val="left"/>
      <w:pPr>
        <w:tabs>
          <w:tab w:val="num" w:pos="1080"/>
        </w:tabs>
        <w:ind w:left="1080" w:hanging="360"/>
      </w:pPr>
      <w:rPr>
        <w:rFonts w:hint="default"/>
        <w:b/>
        <w:i w:val="0"/>
      </w:rPr>
    </w:lvl>
    <w:lvl w:ilvl="1" w:tplc="7AB2840A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/>
        <w:i w:val="0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66C107F"/>
    <w:multiLevelType w:val="hybridMultilevel"/>
    <w:tmpl w:val="3C2CB2D8"/>
    <w:lvl w:ilvl="0" w:tplc="121055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0F7F0A"/>
    <w:multiLevelType w:val="hybridMultilevel"/>
    <w:tmpl w:val="5290C728"/>
    <w:lvl w:ilvl="0" w:tplc="747E71FC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08170914"/>
    <w:multiLevelType w:val="hybridMultilevel"/>
    <w:tmpl w:val="7ABC0C24"/>
    <w:lvl w:ilvl="0" w:tplc="991A2630">
      <w:start w:val="1"/>
      <w:numFmt w:val="upperLetter"/>
      <w:lvlText w:val="%1."/>
      <w:lvlJc w:val="left"/>
      <w:pPr>
        <w:ind w:left="927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C862E5B"/>
    <w:multiLevelType w:val="multilevel"/>
    <w:tmpl w:val="2D5690DC"/>
    <w:styleLink w:val="a0"/>
    <w:lvl w:ilvl="0">
      <w:start w:val="1"/>
      <w:numFmt w:val="decimal"/>
      <w:lvlText w:val="Step %1. "/>
      <w:lvlJc w:val="left"/>
      <w:pPr>
        <w:tabs>
          <w:tab w:val="num" w:pos="1068"/>
        </w:tabs>
        <w:ind w:left="36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D9F3311"/>
    <w:multiLevelType w:val="hybridMultilevel"/>
    <w:tmpl w:val="537E8A60"/>
    <w:lvl w:ilvl="0" w:tplc="1B8890B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F090B22"/>
    <w:multiLevelType w:val="hybridMultilevel"/>
    <w:tmpl w:val="C1A43DA4"/>
    <w:lvl w:ilvl="0" w:tplc="8B909362">
      <w:start w:val="1"/>
      <w:numFmt w:val="decimal"/>
      <w:pStyle w:val="a1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79"/>
        </w:tabs>
        <w:ind w:left="197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99"/>
        </w:tabs>
        <w:ind w:left="269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19"/>
        </w:tabs>
        <w:ind w:left="341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39"/>
        </w:tabs>
        <w:ind w:left="413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59"/>
        </w:tabs>
        <w:ind w:left="485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79"/>
        </w:tabs>
        <w:ind w:left="557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99"/>
        </w:tabs>
        <w:ind w:left="629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19"/>
        </w:tabs>
        <w:ind w:left="7019" w:hanging="180"/>
      </w:pPr>
    </w:lvl>
  </w:abstractNum>
  <w:abstractNum w:abstractNumId="7" w15:restartNumberingAfterBreak="0">
    <w:nsid w:val="1923126C"/>
    <w:multiLevelType w:val="hybridMultilevel"/>
    <w:tmpl w:val="870C8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252DB9"/>
    <w:multiLevelType w:val="hybridMultilevel"/>
    <w:tmpl w:val="EA24FFD8"/>
    <w:lvl w:ilvl="0" w:tplc="58B0B770">
      <w:start w:val="1"/>
      <w:numFmt w:val="upperRoman"/>
      <w:lvlText w:val="%1."/>
      <w:lvlJc w:val="left"/>
      <w:pPr>
        <w:ind w:left="128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1F955E7C"/>
    <w:multiLevelType w:val="hybridMultilevel"/>
    <w:tmpl w:val="D884DD26"/>
    <w:lvl w:ilvl="0" w:tplc="020AB80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203F42FA"/>
    <w:multiLevelType w:val="hybridMultilevel"/>
    <w:tmpl w:val="870C8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10C47"/>
    <w:multiLevelType w:val="hybridMultilevel"/>
    <w:tmpl w:val="B9706F2C"/>
    <w:lvl w:ilvl="0" w:tplc="EC9E0BD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547494C"/>
    <w:multiLevelType w:val="singleLevel"/>
    <w:tmpl w:val="D7126028"/>
    <w:lvl w:ilvl="0">
      <w:start w:val="1"/>
      <w:numFmt w:val="decimal"/>
      <w:pStyle w:val="a2"/>
      <w:lvlText w:val="Таблица %1."/>
      <w:lvlJc w:val="left"/>
      <w:pPr>
        <w:tabs>
          <w:tab w:val="num" w:pos="1559"/>
        </w:tabs>
        <w:ind w:left="1145" w:hanging="360"/>
      </w:pPr>
      <w:rPr>
        <w:rFonts w:hint="default"/>
        <w:b/>
        <w:i w:val="0"/>
        <w:sz w:val="24"/>
      </w:rPr>
    </w:lvl>
  </w:abstractNum>
  <w:abstractNum w:abstractNumId="13" w15:restartNumberingAfterBreak="0">
    <w:nsid w:val="331017FA"/>
    <w:multiLevelType w:val="hybridMultilevel"/>
    <w:tmpl w:val="75C0D71A"/>
    <w:lvl w:ilvl="0" w:tplc="208C01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621570D"/>
    <w:multiLevelType w:val="hybridMultilevel"/>
    <w:tmpl w:val="362C8678"/>
    <w:lvl w:ilvl="0" w:tplc="1BE8E218">
      <w:start w:val="1"/>
      <w:numFmt w:val="decimal"/>
      <w:lvlText w:val="%1)"/>
      <w:lvlJc w:val="left"/>
      <w:pPr>
        <w:ind w:left="8441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916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88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060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132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204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76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348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4201" w:hanging="360"/>
      </w:pPr>
      <w:rPr>
        <w:rFonts w:ascii="Wingdings" w:hAnsi="Wingdings" w:hint="default"/>
      </w:rPr>
    </w:lvl>
  </w:abstractNum>
  <w:abstractNum w:abstractNumId="15" w15:restartNumberingAfterBreak="0">
    <w:nsid w:val="38170A64"/>
    <w:multiLevelType w:val="hybridMultilevel"/>
    <w:tmpl w:val="6EF8AC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F379E4"/>
    <w:multiLevelType w:val="multilevel"/>
    <w:tmpl w:val="43AC9636"/>
    <w:styleLink w:val="a3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865"/>
        </w:tabs>
        <w:ind w:left="1865" w:hanging="360"/>
      </w:pPr>
    </w:lvl>
    <w:lvl w:ilvl="2">
      <w:start w:val="1"/>
      <w:numFmt w:val="lowerRoman"/>
      <w:lvlText w:val="%3."/>
      <w:lvlJc w:val="right"/>
      <w:pPr>
        <w:tabs>
          <w:tab w:val="num" w:pos="2585"/>
        </w:tabs>
        <w:ind w:left="2585" w:hanging="180"/>
      </w:pPr>
    </w:lvl>
    <w:lvl w:ilvl="3">
      <w:start w:val="1"/>
      <w:numFmt w:val="decimal"/>
      <w:lvlText w:val="%4."/>
      <w:lvlJc w:val="left"/>
      <w:pPr>
        <w:tabs>
          <w:tab w:val="num" w:pos="3305"/>
        </w:tabs>
        <w:ind w:left="3305" w:hanging="360"/>
      </w:pPr>
    </w:lvl>
    <w:lvl w:ilvl="4">
      <w:start w:val="1"/>
      <w:numFmt w:val="lowerLetter"/>
      <w:lvlText w:val="%5."/>
      <w:lvlJc w:val="left"/>
      <w:pPr>
        <w:tabs>
          <w:tab w:val="num" w:pos="4025"/>
        </w:tabs>
        <w:ind w:left="4025" w:hanging="360"/>
      </w:pPr>
    </w:lvl>
    <w:lvl w:ilvl="5">
      <w:start w:val="1"/>
      <w:numFmt w:val="lowerRoman"/>
      <w:lvlText w:val="%6."/>
      <w:lvlJc w:val="right"/>
      <w:pPr>
        <w:tabs>
          <w:tab w:val="num" w:pos="4745"/>
        </w:tabs>
        <w:ind w:left="4745" w:hanging="180"/>
      </w:pPr>
    </w:lvl>
    <w:lvl w:ilvl="6">
      <w:start w:val="1"/>
      <w:numFmt w:val="decimal"/>
      <w:lvlText w:val="%7."/>
      <w:lvlJc w:val="left"/>
      <w:pPr>
        <w:tabs>
          <w:tab w:val="num" w:pos="5465"/>
        </w:tabs>
        <w:ind w:left="5465" w:hanging="360"/>
      </w:pPr>
    </w:lvl>
    <w:lvl w:ilvl="7">
      <w:start w:val="1"/>
      <w:numFmt w:val="lowerLetter"/>
      <w:lvlText w:val="%8."/>
      <w:lvlJc w:val="left"/>
      <w:pPr>
        <w:tabs>
          <w:tab w:val="num" w:pos="6185"/>
        </w:tabs>
        <w:ind w:left="6185" w:hanging="360"/>
      </w:pPr>
    </w:lvl>
    <w:lvl w:ilvl="8">
      <w:start w:val="1"/>
      <w:numFmt w:val="lowerRoman"/>
      <w:lvlText w:val="%9."/>
      <w:lvlJc w:val="right"/>
      <w:pPr>
        <w:tabs>
          <w:tab w:val="num" w:pos="6905"/>
        </w:tabs>
        <w:ind w:left="6905" w:hanging="180"/>
      </w:pPr>
    </w:lvl>
  </w:abstractNum>
  <w:abstractNum w:abstractNumId="17" w15:restartNumberingAfterBreak="0">
    <w:nsid w:val="3E0750C6"/>
    <w:multiLevelType w:val="hybridMultilevel"/>
    <w:tmpl w:val="7E3656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9D7D3B"/>
    <w:multiLevelType w:val="hybridMultilevel"/>
    <w:tmpl w:val="2ED4EEF8"/>
    <w:lvl w:ilvl="0" w:tplc="64AC9016">
      <w:start w:val="1"/>
      <w:numFmt w:val="decimal"/>
      <w:lvlText w:val="%1)"/>
      <w:lvlJc w:val="left"/>
      <w:pPr>
        <w:ind w:left="1647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367" w:hanging="360"/>
      </w:pPr>
    </w:lvl>
    <w:lvl w:ilvl="2" w:tplc="0419001B" w:tentative="1">
      <w:start w:val="1"/>
      <w:numFmt w:val="lowerRoman"/>
      <w:lvlText w:val="%3."/>
      <w:lvlJc w:val="right"/>
      <w:pPr>
        <w:ind w:left="3087" w:hanging="180"/>
      </w:pPr>
    </w:lvl>
    <w:lvl w:ilvl="3" w:tplc="0419000F" w:tentative="1">
      <w:start w:val="1"/>
      <w:numFmt w:val="decimal"/>
      <w:lvlText w:val="%4."/>
      <w:lvlJc w:val="left"/>
      <w:pPr>
        <w:ind w:left="3807" w:hanging="360"/>
      </w:pPr>
    </w:lvl>
    <w:lvl w:ilvl="4" w:tplc="04190019" w:tentative="1">
      <w:start w:val="1"/>
      <w:numFmt w:val="lowerLetter"/>
      <w:lvlText w:val="%5."/>
      <w:lvlJc w:val="left"/>
      <w:pPr>
        <w:ind w:left="4527" w:hanging="360"/>
      </w:pPr>
    </w:lvl>
    <w:lvl w:ilvl="5" w:tplc="0419001B" w:tentative="1">
      <w:start w:val="1"/>
      <w:numFmt w:val="lowerRoman"/>
      <w:lvlText w:val="%6."/>
      <w:lvlJc w:val="right"/>
      <w:pPr>
        <w:ind w:left="5247" w:hanging="180"/>
      </w:pPr>
    </w:lvl>
    <w:lvl w:ilvl="6" w:tplc="0419000F" w:tentative="1">
      <w:start w:val="1"/>
      <w:numFmt w:val="decimal"/>
      <w:lvlText w:val="%7."/>
      <w:lvlJc w:val="left"/>
      <w:pPr>
        <w:ind w:left="5967" w:hanging="360"/>
      </w:pPr>
    </w:lvl>
    <w:lvl w:ilvl="7" w:tplc="04190019" w:tentative="1">
      <w:start w:val="1"/>
      <w:numFmt w:val="lowerLetter"/>
      <w:lvlText w:val="%8."/>
      <w:lvlJc w:val="left"/>
      <w:pPr>
        <w:ind w:left="6687" w:hanging="360"/>
      </w:pPr>
    </w:lvl>
    <w:lvl w:ilvl="8" w:tplc="041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9" w15:restartNumberingAfterBreak="0">
    <w:nsid w:val="44AB287D"/>
    <w:multiLevelType w:val="hybridMultilevel"/>
    <w:tmpl w:val="2BB08832"/>
    <w:lvl w:ilvl="0" w:tplc="41A61266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836709"/>
    <w:multiLevelType w:val="hybridMultilevel"/>
    <w:tmpl w:val="86445820"/>
    <w:lvl w:ilvl="0" w:tplc="501838E2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81A560F"/>
    <w:multiLevelType w:val="multilevel"/>
    <w:tmpl w:val="EB6ADDC6"/>
    <w:lvl w:ilvl="0">
      <w:start w:val="2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2" w15:restartNumberingAfterBreak="0">
    <w:nsid w:val="48FA5CB8"/>
    <w:multiLevelType w:val="hybridMultilevel"/>
    <w:tmpl w:val="870C81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3579C6"/>
    <w:multiLevelType w:val="multilevel"/>
    <w:tmpl w:val="CE644C98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4BB51452"/>
    <w:multiLevelType w:val="hybridMultilevel"/>
    <w:tmpl w:val="A48C190E"/>
    <w:lvl w:ilvl="0" w:tplc="88ACD26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CC44D29"/>
    <w:multiLevelType w:val="multilevel"/>
    <w:tmpl w:val="C2641204"/>
    <w:styleLink w:val="1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26" w15:restartNumberingAfterBreak="0">
    <w:nsid w:val="52BA66F9"/>
    <w:multiLevelType w:val="hybridMultilevel"/>
    <w:tmpl w:val="29004636"/>
    <w:lvl w:ilvl="0" w:tplc="994093C4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55C95624"/>
    <w:multiLevelType w:val="hybridMultilevel"/>
    <w:tmpl w:val="9ACE67EE"/>
    <w:lvl w:ilvl="0" w:tplc="B0401EE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FC20AE"/>
    <w:multiLevelType w:val="hybridMultilevel"/>
    <w:tmpl w:val="8A2AF3FC"/>
    <w:lvl w:ilvl="0" w:tplc="81B690DA">
      <w:start w:val="1"/>
      <w:numFmt w:val="upperRoman"/>
      <w:lvlText w:val="%1."/>
      <w:lvlJc w:val="left"/>
      <w:pPr>
        <w:ind w:left="1287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9" w15:restartNumberingAfterBreak="0">
    <w:nsid w:val="63CA0065"/>
    <w:multiLevelType w:val="hybridMultilevel"/>
    <w:tmpl w:val="6BFC2998"/>
    <w:lvl w:ilvl="0" w:tplc="8D7AE4F6">
      <w:start w:val="1"/>
      <w:numFmt w:val="decimal"/>
      <w:lvlText w:val="[%1]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52E54A3"/>
    <w:multiLevelType w:val="hybridMultilevel"/>
    <w:tmpl w:val="05D4104A"/>
    <w:lvl w:ilvl="0" w:tplc="F208BF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5E1C09"/>
    <w:multiLevelType w:val="hybridMultilevel"/>
    <w:tmpl w:val="C47AF5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C3045C1"/>
    <w:multiLevelType w:val="hybridMultilevel"/>
    <w:tmpl w:val="9578A8D8"/>
    <w:lvl w:ilvl="0" w:tplc="04190001">
      <w:start w:val="1"/>
      <w:numFmt w:val="bullet"/>
      <w:lvlText w:val=""/>
      <w:lvlJc w:val="left"/>
      <w:pPr>
        <w:ind w:left="13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9" w:hanging="360"/>
      </w:pPr>
      <w:rPr>
        <w:rFonts w:ascii="Wingdings" w:hAnsi="Wingdings" w:hint="default"/>
      </w:rPr>
    </w:lvl>
  </w:abstractNum>
  <w:abstractNum w:abstractNumId="33" w15:restartNumberingAfterBreak="0">
    <w:nsid w:val="6F5B479E"/>
    <w:multiLevelType w:val="multilevel"/>
    <w:tmpl w:val="3F725246"/>
    <w:styleLink w:val="a4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tabs>
          <w:tab w:val="num" w:pos="1428"/>
        </w:tabs>
        <w:ind w:left="142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48"/>
        </w:tabs>
        <w:ind w:left="214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68"/>
        </w:tabs>
        <w:ind w:left="286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588"/>
        </w:tabs>
        <w:ind w:left="358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08"/>
        </w:tabs>
        <w:ind w:left="430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28"/>
        </w:tabs>
        <w:ind w:left="502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48"/>
        </w:tabs>
        <w:ind w:left="574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68"/>
        </w:tabs>
        <w:ind w:left="6468" w:hanging="360"/>
      </w:pPr>
      <w:rPr>
        <w:rFonts w:ascii="Wingdings" w:hAnsi="Wingdings" w:hint="default"/>
      </w:rPr>
    </w:lvl>
  </w:abstractNum>
  <w:abstractNum w:abstractNumId="34" w15:restartNumberingAfterBreak="0">
    <w:nsid w:val="725159C5"/>
    <w:multiLevelType w:val="hybridMultilevel"/>
    <w:tmpl w:val="97DC3DF0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F9133C"/>
    <w:multiLevelType w:val="hybridMultilevel"/>
    <w:tmpl w:val="1A6E36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3"/>
  </w:num>
  <w:num w:numId="3">
    <w:abstractNumId w:val="0"/>
  </w:num>
  <w:num w:numId="4">
    <w:abstractNumId w:val="4"/>
  </w:num>
  <w:num w:numId="5">
    <w:abstractNumId w:val="6"/>
  </w:num>
  <w:num w:numId="6">
    <w:abstractNumId w:val="16"/>
  </w:num>
  <w:num w:numId="7">
    <w:abstractNumId w:val="12"/>
  </w:num>
  <w:num w:numId="8">
    <w:abstractNumId w:val="29"/>
  </w:num>
  <w:num w:numId="9">
    <w:abstractNumId w:val="27"/>
  </w:num>
  <w:num w:numId="10">
    <w:abstractNumId w:val="18"/>
  </w:num>
  <w:num w:numId="11">
    <w:abstractNumId w:val="32"/>
  </w:num>
  <w:num w:numId="12">
    <w:abstractNumId w:val="20"/>
  </w:num>
  <w:num w:numId="13">
    <w:abstractNumId w:val="5"/>
  </w:num>
  <w:num w:numId="14">
    <w:abstractNumId w:val="8"/>
  </w:num>
  <w:num w:numId="15">
    <w:abstractNumId w:val="3"/>
  </w:num>
  <w:num w:numId="16">
    <w:abstractNumId w:val="26"/>
  </w:num>
  <w:num w:numId="17">
    <w:abstractNumId w:val="2"/>
  </w:num>
  <w:num w:numId="18">
    <w:abstractNumId w:val="28"/>
  </w:num>
  <w:num w:numId="19">
    <w:abstractNumId w:val="1"/>
  </w:num>
  <w:num w:numId="20">
    <w:abstractNumId w:val="31"/>
  </w:num>
  <w:num w:numId="21">
    <w:abstractNumId w:val="15"/>
  </w:num>
  <w:num w:numId="22">
    <w:abstractNumId w:val="34"/>
  </w:num>
  <w:num w:numId="23">
    <w:abstractNumId w:val="11"/>
  </w:num>
  <w:num w:numId="24">
    <w:abstractNumId w:val="21"/>
  </w:num>
  <w:num w:numId="25">
    <w:abstractNumId w:val="19"/>
  </w:num>
  <w:num w:numId="26">
    <w:abstractNumId w:val="30"/>
  </w:num>
  <w:num w:numId="27">
    <w:abstractNumId w:val="23"/>
  </w:num>
  <w:num w:numId="28">
    <w:abstractNumId w:val="22"/>
  </w:num>
  <w:num w:numId="29">
    <w:abstractNumId w:val="10"/>
  </w:num>
  <w:num w:numId="30">
    <w:abstractNumId w:val="17"/>
  </w:num>
  <w:num w:numId="31">
    <w:abstractNumId w:val="9"/>
  </w:num>
  <w:num w:numId="32">
    <w:abstractNumId w:val="13"/>
  </w:num>
  <w:num w:numId="33">
    <w:abstractNumId w:val="35"/>
  </w:num>
  <w:num w:numId="34">
    <w:abstractNumId w:val="14"/>
  </w:num>
  <w:num w:numId="35">
    <w:abstractNumId w:val="24"/>
  </w:num>
  <w:num w:numId="36">
    <w:abstractNumId w:val="7"/>
  </w:num>
  <w:numIdMacAtCleanup w:val="13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Виталий Манухов">
    <w15:presenceInfo w15:providerId="Windows Live" w15:userId="1accbf67a03e25b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6B0E"/>
    <w:rsid w:val="00002905"/>
    <w:rsid w:val="000118F1"/>
    <w:rsid w:val="00016E7E"/>
    <w:rsid w:val="00021BCB"/>
    <w:rsid w:val="00025714"/>
    <w:rsid w:val="000272B5"/>
    <w:rsid w:val="000276D8"/>
    <w:rsid w:val="0003182D"/>
    <w:rsid w:val="000407CE"/>
    <w:rsid w:val="00041D9E"/>
    <w:rsid w:val="00050EBE"/>
    <w:rsid w:val="00052596"/>
    <w:rsid w:val="00053DA8"/>
    <w:rsid w:val="00054713"/>
    <w:rsid w:val="00057AEB"/>
    <w:rsid w:val="000638B4"/>
    <w:rsid w:val="00064177"/>
    <w:rsid w:val="00066C3F"/>
    <w:rsid w:val="00066E87"/>
    <w:rsid w:val="0006775C"/>
    <w:rsid w:val="00073FBE"/>
    <w:rsid w:val="0007412D"/>
    <w:rsid w:val="0007527E"/>
    <w:rsid w:val="00075891"/>
    <w:rsid w:val="00082A60"/>
    <w:rsid w:val="00082D32"/>
    <w:rsid w:val="0009262D"/>
    <w:rsid w:val="00094C9C"/>
    <w:rsid w:val="00095F94"/>
    <w:rsid w:val="000973D0"/>
    <w:rsid w:val="000A2ADD"/>
    <w:rsid w:val="000A3112"/>
    <w:rsid w:val="000A420A"/>
    <w:rsid w:val="000A5783"/>
    <w:rsid w:val="000B263F"/>
    <w:rsid w:val="000B40AA"/>
    <w:rsid w:val="000B4887"/>
    <w:rsid w:val="000C08B7"/>
    <w:rsid w:val="000C1DB3"/>
    <w:rsid w:val="000D5C46"/>
    <w:rsid w:val="000D6078"/>
    <w:rsid w:val="000D6EC9"/>
    <w:rsid w:val="000D7A3E"/>
    <w:rsid w:val="000E2BFF"/>
    <w:rsid w:val="000E6BA1"/>
    <w:rsid w:val="000F3741"/>
    <w:rsid w:val="000F5E5E"/>
    <w:rsid w:val="00101208"/>
    <w:rsid w:val="00112029"/>
    <w:rsid w:val="001134F1"/>
    <w:rsid w:val="00117AC0"/>
    <w:rsid w:val="001227DE"/>
    <w:rsid w:val="00124F6A"/>
    <w:rsid w:val="0012538B"/>
    <w:rsid w:val="00127036"/>
    <w:rsid w:val="00134F98"/>
    <w:rsid w:val="00134FDF"/>
    <w:rsid w:val="00135505"/>
    <w:rsid w:val="001359DB"/>
    <w:rsid w:val="001379EF"/>
    <w:rsid w:val="001432A6"/>
    <w:rsid w:val="00145AFC"/>
    <w:rsid w:val="00147841"/>
    <w:rsid w:val="001503A3"/>
    <w:rsid w:val="001504E7"/>
    <w:rsid w:val="00150AAE"/>
    <w:rsid w:val="001515BA"/>
    <w:rsid w:val="0015256D"/>
    <w:rsid w:val="001565A0"/>
    <w:rsid w:val="00164345"/>
    <w:rsid w:val="001649A3"/>
    <w:rsid w:val="00164F6C"/>
    <w:rsid w:val="001668C4"/>
    <w:rsid w:val="001669D5"/>
    <w:rsid w:val="00167C81"/>
    <w:rsid w:val="00181ABC"/>
    <w:rsid w:val="00191C66"/>
    <w:rsid w:val="001948FC"/>
    <w:rsid w:val="00196922"/>
    <w:rsid w:val="001A1A4C"/>
    <w:rsid w:val="001A23DF"/>
    <w:rsid w:val="001A2A25"/>
    <w:rsid w:val="001B0DBE"/>
    <w:rsid w:val="001B126E"/>
    <w:rsid w:val="001B51A8"/>
    <w:rsid w:val="001B612D"/>
    <w:rsid w:val="001C4554"/>
    <w:rsid w:val="001C50C0"/>
    <w:rsid w:val="001D494C"/>
    <w:rsid w:val="001D5376"/>
    <w:rsid w:val="001E7634"/>
    <w:rsid w:val="001F2CD2"/>
    <w:rsid w:val="001F5E2D"/>
    <w:rsid w:val="00201B0B"/>
    <w:rsid w:val="00204F1F"/>
    <w:rsid w:val="0021058F"/>
    <w:rsid w:val="00212920"/>
    <w:rsid w:val="0021324D"/>
    <w:rsid w:val="00214FF0"/>
    <w:rsid w:val="002151CE"/>
    <w:rsid w:val="00223C3A"/>
    <w:rsid w:val="00230F69"/>
    <w:rsid w:val="002320D8"/>
    <w:rsid w:val="002347E3"/>
    <w:rsid w:val="002378C3"/>
    <w:rsid w:val="002427C3"/>
    <w:rsid w:val="00244E2F"/>
    <w:rsid w:val="002460AA"/>
    <w:rsid w:val="00250004"/>
    <w:rsid w:val="00255CA6"/>
    <w:rsid w:val="0025646D"/>
    <w:rsid w:val="002577AB"/>
    <w:rsid w:val="002627AA"/>
    <w:rsid w:val="0027084F"/>
    <w:rsid w:val="00271C87"/>
    <w:rsid w:val="00276A4C"/>
    <w:rsid w:val="00282203"/>
    <w:rsid w:val="00285AA1"/>
    <w:rsid w:val="00285FB6"/>
    <w:rsid w:val="00296388"/>
    <w:rsid w:val="002A05BE"/>
    <w:rsid w:val="002A3BCC"/>
    <w:rsid w:val="002A7FCB"/>
    <w:rsid w:val="002B0EEB"/>
    <w:rsid w:val="002B399D"/>
    <w:rsid w:val="002C5B9A"/>
    <w:rsid w:val="002D31BE"/>
    <w:rsid w:val="002D4A2B"/>
    <w:rsid w:val="002D6AB0"/>
    <w:rsid w:val="002D7885"/>
    <w:rsid w:val="002E0580"/>
    <w:rsid w:val="002E1F7F"/>
    <w:rsid w:val="002E7004"/>
    <w:rsid w:val="002E7097"/>
    <w:rsid w:val="002E7932"/>
    <w:rsid w:val="002F3838"/>
    <w:rsid w:val="002F4145"/>
    <w:rsid w:val="002F4837"/>
    <w:rsid w:val="002F5FC9"/>
    <w:rsid w:val="002F6428"/>
    <w:rsid w:val="003068EB"/>
    <w:rsid w:val="0030783B"/>
    <w:rsid w:val="003211C8"/>
    <w:rsid w:val="003248FB"/>
    <w:rsid w:val="003301B0"/>
    <w:rsid w:val="00336FC2"/>
    <w:rsid w:val="00340477"/>
    <w:rsid w:val="00342967"/>
    <w:rsid w:val="00343BB3"/>
    <w:rsid w:val="003519DC"/>
    <w:rsid w:val="00352BF6"/>
    <w:rsid w:val="00353E2B"/>
    <w:rsid w:val="00354448"/>
    <w:rsid w:val="00354896"/>
    <w:rsid w:val="003552A1"/>
    <w:rsid w:val="003565FD"/>
    <w:rsid w:val="00360826"/>
    <w:rsid w:val="003620C4"/>
    <w:rsid w:val="00363923"/>
    <w:rsid w:val="003645DE"/>
    <w:rsid w:val="00364DA8"/>
    <w:rsid w:val="00370C63"/>
    <w:rsid w:val="00371BE2"/>
    <w:rsid w:val="003724FD"/>
    <w:rsid w:val="00375DF7"/>
    <w:rsid w:val="003805C6"/>
    <w:rsid w:val="003830B8"/>
    <w:rsid w:val="003855BD"/>
    <w:rsid w:val="00386591"/>
    <w:rsid w:val="0039074F"/>
    <w:rsid w:val="00390DED"/>
    <w:rsid w:val="00392006"/>
    <w:rsid w:val="003A282A"/>
    <w:rsid w:val="003A31A7"/>
    <w:rsid w:val="003A4604"/>
    <w:rsid w:val="003B1897"/>
    <w:rsid w:val="003B5B92"/>
    <w:rsid w:val="003B68BB"/>
    <w:rsid w:val="003B70E9"/>
    <w:rsid w:val="003C3F70"/>
    <w:rsid w:val="003C49A1"/>
    <w:rsid w:val="003C6947"/>
    <w:rsid w:val="003D022A"/>
    <w:rsid w:val="003D73B8"/>
    <w:rsid w:val="003D7D7C"/>
    <w:rsid w:val="003E05EC"/>
    <w:rsid w:val="003E7B69"/>
    <w:rsid w:val="003F2722"/>
    <w:rsid w:val="003F37D9"/>
    <w:rsid w:val="003F6550"/>
    <w:rsid w:val="003F65D9"/>
    <w:rsid w:val="003F68F3"/>
    <w:rsid w:val="003F7505"/>
    <w:rsid w:val="0040395F"/>
    <w:rsid w:val="00405C49"/>
    <w:rsid w:val="00410DA2"/>
    <w:rsid w:val="00410EF9"/>
    <w:rsid w:val="004124A3"/>
    <w:rsid w:val="0042121D"/>
    <w:rsid w:val="004215CD"/>
    <w:rsid w:val="004244FB"/>
    <w:rsid w:val="00431A10"/>
    <w:rsid w:val="00433C3D"/>
    <w:rsid w:val="00435181"/>
    <w:rsid w:val="00436F1B"/>
    <w:rsid w:val="0044274F"/>
    <w:rsid w:val="00442957"/>
    <w:rsid w:val="0044314B"/>
    <w:rsid w:val="0044373A"/>
    <w:rsid w:val="00445E35"/>
    <w:rsid w:val="0044688D"/>
    <w:rsid w:val="004475C7"/>
    <w:rsid w:val="00447FAE"/>
    <w:rsid w:val="0045609A"/>
    <w:rsid w:val="00457AC9"/>
    <w:rsid w:val="00461368"/>
    <w:rsid w:val="004717DC"/>
    <w:rsid w:val="00476144"/>
    <w:rsid w:val="00477070"/>
    <w:rsid w:val="00482297"/>
    <w:rsid w:val="004823B0"/>
    <w:rsid w:val="00482708"/>
    <w:rsid w:val="00484442"/>
    <w:rsid w:val="004863E6"/>
    <w:rsid w:val="00486C49"/>
    <w:rsid w:val="0048724B"/>
    <w:rsid w:val="004909E8"/>
    <w:rsid w:val="00493ADC"/>
    <w:rsid w:val="00496CCB"/>
    <w:rsid w:val="004A2893"/>
    <w:rsid w:val="004A72BF"/>
    <w:rsid w:val="004B126E"/>
    <w:rsid w:val="004B4C5A"/>
    <w:rsid w:val="004B5DE4"/>
    <w:rsid w:val="004B7047"/>
    <w:rsid w:val="004C1A16"/>
    <w:rsid w:val="004C54F3"/>
    <w:rsid w:val="004C5EB8"/>
    <w:rsid w:val="004C69ED"/>
    <w:rsid w:val="004C766C"/>
    <w:rsid w:val="004D075D"/>
    <w:rsid w:val="004D0F9F"/>
    <w:rsid w:val="004D23E2"/>
    <w:rsid w:val="004D3D6C"/>
    <w:rsid w:val="004D450A"/>
    <w:rsid w:val="004D4511"/>
    <w:rsid w:val="004D64B0"/>
    <w:rsid w:val="004D693A"/>
    <w:rsid w:val="004D7811"/>
    <w:rsid w:val="004E0E0F"/>
    <w:rsid w:val="004E66FF"/>
    <w:rsid w:val="004F3BDF"/>
    <w:rsid w:val="004F636C"/>
    <w:rsid w:val="004F6BD9"/>
    <w:rsid w:val="005021A2"/>
    <w:rsid w:val="0050250F"/>
    <w:rsid w:val="00502ADF"/>
    <w:rsid w:val="00506F3C"/>
    <w:rsid w:val="00512B83"/>
    <w:rsid w:val="00515175"/>
    <w:rsid w:val="00515988"/>
    <w:rsid w:val="0052328C"/>
    <w:rsid w:val="00523322"/>
    <w:rsid w:val="005263DE"/>
    <w:rsid w:val="0053050C"/>
    <w:rsid w:val="005348E2"/>
    <w:rsid w:val="00547233"/>
    <w:rsid w:val="00550133"/>
    <w:rsid w:val="005608C4"/>
    <w:rsid w:val="0056181E"/>
    <w:rsid w:val="00561C66"/>
    <w:rsid w:val="00570534"/>
    <w:rsid w:val="00581149"/>
    <w:rsid w:val="00583613"/>
    <w:rsid w:val="00590B17"/>
    <w:rsid w:val="00592D99"/>
    <w:rsid w:val="00597505"/>
    <w:rsid w:val="005A3384"/>
    <w:rsid w:val="005A3F18"/>
    <w:rsid w:val="005A564A"/>
    <w:rsid w:val="005B0B9E"/>
    <w:rsid w:val="005B22FF"/>
    <w:rsid w:val="005B4AC5"/>
    <w:rsid w:val="005B50FB"/>
    <w:rsid w:val="005B5A0F"/>
    <w:rsid w:val="005B6947"/>
    <w:rsid w:val="005C04C0"/>
    <w:rsid w:val="005D0E65"/>
    <w:rsid w:val="005D44FE"/>
    <w:rsid w:val="005D57B8"/>
    <w:rsid w:val="005E09B3"/>
    <w:rsid w:val="005E77C4"/>
    <w:rsid w:val="005E7CA5"/>
    <w:rsid w:val="005F258E"/>
    <w:rsid w:val="005F5E22"/>
    <w:rsid w:val="006022BF"/>
    <w:rsid w:val="00606134"/>
    <w:rsid w:val="00612B64"/>
    <w:rsid w:val="006141B6"/>
    <w:rsid w:val="006217DF"/>
    <w:rsid w:val="00627354"/>
    <w:rsid w:val="0063137E"/>
    <w:rsid w:val="0064045E"/>
    <w:rsid w:val="00643D1B"/>
    <w:rsid w:val="0064558E"/>
    <w:rsid w:val="00647760"/>
    <w:rsid w:val="00650263"/>
    <w:rsid w:val="006513DE"/>
    <w:rsid w:val="0065153F"/>
    <w:rsid w:val="00663664"/>
    <w:rsid w:val="00666FD8"/>
    <w:rsid w:val="00673A26"/>
    <w:rsid w:val="0067460C"/>
    <w:rsid w:val="00676D0C"/>
    <w:rsid w:val="00677839"/>
    <w:rsid w:val="0069117A"/>
    <w:rsid w:val="00691473"/>
    <w:rsid w:val="006A0819"/>
    <w:rsid w:val="006A5B96"/>
    <w:rsid w:val="006B151B"/>
    <w:rsid w:val="006B18FD"/>
    <w:rsid w:val="006B1AF3"/>
    <w:rsid w:val="006B20F4"/>
    <w:rsid w:val="006B236B"/>
    <w:rsid w:val="006B3C91"/>
    <w:rsid w:val="006B4139"/>
    <w:rsid w:val="006B68CB"/>
    <w:rsid w:val="006C4CB7"/>
    <w:rsid w:val="006C7E23"/>
    <w:rsid w:val="006D0176"/>
    <w:rsid w:val="006D0388"/>
    <w:rsid w:val="006D34DC"/>
    <w:rsid w:val="006D47B0"/>
    <w:rsid w:val="006D691F"/>
    <w:rsid w:val="006E0D71"/>
    <w:rsid w:val="006E367D"/>
    <w:rsid w:val="006E3E7A"/>
    <w:rsid w:val="006F166C"/>
    <w:rsid w:val="006F38EC"/>
    <w:rsid w:val="006F44F0"/>
    <w:rsid w:val="007009D3"/>
    <w:rsid w:val="007058A4"/>
    <w:rsid w:val="00705F83"/>
    <w:rsid w:val="00710D53"/>
    <w:rsid w:val="007115F8"/>
    <w:rsid w:val="007150AD"/>
    <w:rsid w:val="007154DC"/>
    <w:rsid w:val="007157DD"/>
    <w:rsid w:val="00715E12"/>
    <w:rsid w:val="00717A61"/>
    <w:rsid w:val="00725C4D"/>
    <w:rsid w:val="00734296"/>
    <w:rsid w:val="00736095"/>
    <w:rsid w:val="0073764F"/>
    <w:rsid w:val="00740B05"/>
    <w:rsid w:val="00747C88"/>
    <w:rsid w:val="00750663"/>
    <w:rsid w:val="007511CB"/>
    <w:rsid w:val="00756556"/>
    <w:rsid w:val="00762671"/>
    <w:rsid w:val="0076435D"/>
    <w:rsid w:val="00764FAE"/>
    <w:rsid w:val="00767589"/>
    <w:rsid w:val="00767AA4"/>
    <w:rsid w:val="007717B9"/>
    <w:rsid w:val="00776DE7"/>
    <w:rsid w:val="00780385"/>
    <w:rsid w:val="00786383"/>
    <w:rsid w:val="007959DC"/>
    <w:rsid w:val="007B1980"/>
    <w:rsid w:val="007B34D3"/>
    <w:rsid w:val="007B3AC9"/>
    <w:rsid w:val="007B57B9"/>
    <w:rsid w:val="007B72EC"/>
    <w:rsid w:val="007C0B8A"/>
    <w:rsid w:val="007C1019"/>
    <w:rsid w:val="007C6468"/>
    <w:rsid w:val="007D1553"/>
    <w:rsid w:val="007D1ADF"/>
    <w:rsid w:val="007D1FF6"/>
    <w:rsid w:val="007D2B68"/>
    <w:rsid w:val="007D3CC1"/>
    <w:rsid w:val="007D41B1"/>
    <w:rsid w:val="007D5690"/>
    <w:rsid w:val="007D655D"/>
    <w:rsid w:val="007E0BE6"/>
    <w:rsid w:val="007E659E"/>
    <w:rsid w:val="007E7F83"/>
    <w:rsid w:val="0080432C"/>
    <w:rsid w:val="008061FD"/>
    <w:rsid w:val="00810916"/>
    <w:rsid w:val="008124D7"/>
    <w:rsid w:val="00812879"/>
    <w:rsid w:val="008131CD"/>
    <w:rsid w:val="00823FD5"/>
    <w:rsid w:val="00826F70"/>
    <w:rsid w:val="00834063"/>
    <w:rsid w:val="008434B6"/>
    <w:rsid w:val="008470D8"/>
    <w:rsid w:val="0084772D"/>
    <w:rsid w:val="008522FF"/>
    <w:rsid w:val="008570EF"/>
    <w:rsid w:val="00861D58"/>
    <w:rsid w:val="00870FE3"/>
    <w:rsid w:val="00871E14"/>
    <w:rsid w:val="00871EB7"/>
    <w:rsid w:val="0087252C"/>
    <w:rsid w:val="00873FA9"/>
    <w:rsid w:val="00874EEB"/>
    <w:rsid w:val="008807A1"/>
    <w:rsid w:val="00884A38"/>
    <w:rsid w:val="00887436"/>
    <w:rsid w:val="008938F9"/>
    <w:rsid w:val="008962D6"/>
    <w:rsid w:val="008A0AF6"/>
    <w:rsid w:val="008A2F7E"/>
    <w:rsid w:val="008B1871"/>
    <w:rsid w:val="008B758A"/>
    <w:rsid w:val="008C2AB3"/>
    <w:rsid w:val="008C35C8"/>
    <w:rsid w:val="008C4500"/>
    <w:rsid w:val="008C4B7B"/>
    <w:rsid w:val="008C5861"/>
    <w:rsid w:val="008D0BE9"/>
    <w:rsid w:val="008D3EEE"/>
    <w:rsid w:val="008D60F2"/>
    <w:rsid w:val="008D7070"/>
    <w:rsid w:val="008E27D7"/>
    <w:rsid w:val="008E3065"/>
    <w:rsid w:val="008E406B"/>
    <w:rsid w:val="008E639B"/>
    <w:rsid w:val="008F0EBC"/>
    <w:rsid w:val="008F1532"/>
    <w:rsid w:val="008F19C4"/>
    <w:rsid w:val="008F26C4"/>
    <w:rsid w:val="008F2D01"/>
    <w:rsid w:val="008F76C8"/>
    <w:rsid w:val="00901663"/>
    <w:rsid w:val="00907B7D"/>
    <w:rsid w:val="009132FC"/>
    <w:rsid w:val="009159AB"/>
    <w:rsid w:val="00915F14"/>
    <w:rsid w:val="0091686E"/>
    <w:rsid w:val="00917858"/>
    <w:rsid w:val="0092308E"/>
    <w:rsid w:val="00923EA3"/>
    <w:rsid w:val="00925574"/>
    <w:rsid w:val="009349C7"/>
    <w:rsid w:val="00935425"/>
    <w:rsid w:val="00940A37"/>
    <w:rsid w:val="00951F0E"/>
    <w:rsid w:val="009536FE"/>
    <w:rsid w:val="00956B74"/>
    <w:rsid w:val="00961F40"/>
    <w:rsid w:val="00970E69"/>
    <w:rsid w:val="00972648"/>
    <w:rsid w:val="00980E26"/>
    <w:rsid w:val="00981A5A"/>
    <w:rsid w:val="00982644"/>
    <w:rsid w:val="00995D44"/>
    <w:rsid w:val="009960FF"/>
    <w:rsid w:val="009A1869"/>
    <w:rsid w:val="009A21C8"/>
    <w:rsid w:val="009A3850"/>
    <w:rsid w:val="009A448C"/>
    <w:rsid w:val="009A4F09"/>
    <w:rsid w:val="009B3D91"/>
    <w:rsid w:val="009C4125"/>
    <w:rsid w:val="009C5680"/>
    <w:rsid w:val="009D5E02"/>
    <w:rsid w:val="009E1077"/>
    <w:rsid w:val="009E2878"/>
    <w:rsid w:val="009E545E"/>
    <w:rsid w:val="009E6B87"/>
    <w:rsid w:val="009E719E"/>
    <w:rsid w:val="009E7B69"/>
    <w:rsid w:val="00A0094E"/>
    <w:rsid w:val="00A01008"/>
    <w:rsid w:val="00A048A5"/>
    <w:rsid w:val="00A04B2A"/>
    <w:rsid w:val="00A06852"/>
    <w:rsid w:val="00A112A9"/>
    <w:rsid w:val="00A13D89"/>
    <w:rsid w:val="00A14A09"/>
    <w:rsid w:val="00A14DFC"/>
    <w:rsid w:val="00A15D9F"/>
    <w:rsid w:val="00A22FC5"/>
    <w:rsid w:val="00A24DE5"/>
    <w:rsid w:val="00A259A0"/>
    <w:rsid w:val="00A26F31"/>
    <w:rsid w:val="00A308C1"/>
    <w:rsid w:val="00A314C7"/>
    <w:rsid w:val="00A3244A"/>
    <w:rsid w:val="00A355C3"/>
    <w:rsid w:val="00A41AD8"/>
    <w:rsid w:val="00A41C47"/>
    <w:rsid w:val="00A431FB"/>
    <w:rsid w:val="00A44A99"/>
    <w:rsid w:val="00A45CE8"/>
    <w:rsid w:val="00A47418"/>
    <w:rsid w:val="00A47A6A"/>
    <w:rsid w:val="00A530AE"/>
    <w:rsid w:val="00A55793"/>
    <w:rsid w:val="00A55BC4"/>
    <w:rsid w:val="00A5610B"/>
    <w:rsid w:val="00A63B3A"/>
    <w:rsid w:val="00A645C0"/>
    <w:rsid w:val="00A7174F"/>
    <w:rsid w:val="00A73319"/>
    <w:rsid w:val="00A75D1A"/>
    <w:rsid w:val="00A75E31"/>
    <w:rsid w:val="00A77721"/>
    <w:rsid w:val="00A81236"/>
    <w:rsid w:val="00A85E41"/>
    <w:rsid w:val="00A86502"/>
    <w:rsid w:val="00A90B1B"/>
    <w:rsid w:val="00A91516"/>
    <w:rsid w:val="00A91595"/>
    <w:rsid w:val="00A9510F"/>
    <w:rsid w:val="00A951BC"/>
    <w:rsid w:val="00A975C0"/>
    <w:rsid w:val="00AA48BE"/>
    <w:rsid w:val="00AA51F9"/>
    <w:rsid w:val="00AA5BC1"/>
    <w:rsid w:val="00AA6507"/>
    <w:rsid w:val="00AB34C6"/>
    <w:rsid w:val="00AC2FE9"/>
    <w:rsid w:val="00AC387B"/>
    <w:rsid w:val="00AC4C9A"/>
    <w:rsid w:val="00AC618D"/>
    <w:rsid w:val="00AD0090"/>
    <w:rsid w:val="00AD3C2B"/>
    <w:rsid w:val="00AD6C02"/>
    <w:rsid w:val="00AE3919"/>
    <w:rsid w:val="00AE4286"/>
    <w:rsid w:val="00AE7B7B"/>
    <w:rsid w:val="00AF1FE8"/>
    <w:rsid w:val="00AF2660"/>
    <w:rsid w:val="00AF2BA5"/>
    <w:rsid w:val="00AF2D62"/>
    <w:rsid w:val="00B00568"/>
    <w:rsid w:val="00B05C91"/>
    <w:rsid w:val="00B12320"/>
    <w:rsid w:val="00B13F10"/>
    <w:rsid w:val="00B1516D"/>
    <w:rsid w:val="00B16702"/>
    <w:rsid w:val="00B23600"/>
    <w:rsid w:val="00B245BF"/>
    <w:rsid w:val="00B2492A"/>
    <w:rsid w:val="00B24D9A"/>
    <w:rsid w:val="00B25959"/>
    <w:rsid w:val="00B26F42"/>
    <w:rsid w:val="00B33739"/>
    <w:rsid w:val="00B35175"/>
    <w:rsid w:val="00B3615B"/>
    <w:rsid w:val="00B40CDC"/>
    <w:rsid w:val="00B42969"/>
    <w:rsid w:val="00B441FD"/>
    <w:rsid w:val="00B478E6"/>
    <w:rsid w:val="00B56C4F"/>
    <w:rsid w:val="00B625A5"/>
    <w:rsid w:val="00B6273D"/>
    <w:rsid w:val="00B65D97"/>
    <w:rsid w:val="00B7194B"/>
    <w:rsid w:val="00B72D92"/>
    <w:rsid w:val="00B8697F"/>
    <w:rsid w:val="00B91915"/>
    <w:rsid w:val="00B925B9"/>
    <w:rsid w:val="00B948E9"/>
    <w:rsid w:val="00B959CD"/>
    <w:rsid w:val="00B95C45"/>
    <w:rsid w:val="00B96AEA"/>
    <w:rsid w:val="00B97541"/>
    <w:rsid w:val="00BA2F7A"/>
    <w:rsid w:val="00BA4001"/>
    <w:rsid w:val="00BA5B21"/>
    <w:rsid w:val="00BA6812"/>
    <w:rsid w:val="00BB05A0"/>
    <w:rsid w:val="00BB0754"/>
    <w:rsid w:val="00BC36C2"/>
    <w:rsid w:val="00BC4A78"/>
    <w:rsid w:val="00BC4E63"/>
    <w:rsid w:val="00BC504C"/>
    <w:rsid w:val="00BC5151"/>
    <w:rsid w:val="00BC7491"/>
    <w:rsid w:val="00BD16F0"/>
    <w:rsid w:val="00BD3052"/>
    <w:rsid w:val="00BD35E7"/>
    <w:rsid w:val="00BD53BD"/>
    <w:rsid w:val="00BE1A31"/>
    <w:rsid w:val="00BE6520"/>
    <w:rsid w:val="00BE6B5D"/>
    <w:rsid w:val="00BE7BCD"/>
    <w:rsid w:val="00BF60D7"/>
    <w:rsid w:val="00BF62DB"/>
    <w:rsid w:val="00BF7C99"/>
    <w:rsid w:val="00C02B5A"/>
    <w:rsid w:val="00C05615"/>
    <w:rsid w:val="00C0563C"/>
    <w:rsid w:val="00C10027"/>
    <w:rsid w:val="00C1009F"/>
    <w:rsid w:val="00C10691"/>
    <w:rsid w:val="00C106E5"/>
    <w:rsid w:val="00C131A7"/>
    <w:rsid w:val="00C14A53"/>
    <w:rsid w:val="00C21136"/>
    <w:rsid w:val="00C22C3A"/>
    <w:rsid w:val="00C306CB"/>
    <w:rsid w:val="00C333EE"/>
    <w:rsid w:val="00C50085"/>
    <w:rsid w:val="00C53613"/>
    <w:rsid w:val="00C56F5B"/>
    <w:rsid w:val="00C71301"/>
    <w:rsid w:val="00C716B8"/>
    <w:rsid w:val="00C8045A"/>
    <w:rsid w:val="00C80C26"/>
    <w:rsid w:val="00C80F9B"/>
    <w:rsid w:val="00C87D23"/>
    <w:rsid w:val="00C923D5"/>
    <w:rsid w:val="00C93C30"/>
    <w:rsid w:val="00C93D23"/>
    <w:rsid w:val="00C9487B"/>
    <w:rsid w:val="00C955CA"/>
    <w:rsid w:val="00C95A71"/>
    <w:rsid w:val="00C96E29"/>
    <w:rsid w:val="00C97647"/>
    <w:rsid w:val="00C979DE"/>
    <w:rsid w:val="00CA516C"/>
    <w:rsid w:val="00CB0584"/>
    <w:rsid w:val="00CB4E9F"/>
    <w:rsid w:val="00CB6C4B"/>
    <w:rsid w:val="00CB77C9"/>
    <w:rsid w:val="00CC1710"/>
    <w:rsid w:val="00CC2A6F"/>
    <w:rsid w:val="00CC565B"/>
    <w:rsid w:val="00CC6FDC"/>
    <w:rsid w:val="00CD4DAD"/>
    <w:rsid w:val="00CD7396"/>
    <w:rsid w:val="00CE591A"/>
    <w:rsid w:val="00CE63FF"/>
    <w:rsid w:val="00CE64D0"/>
    <w:rsid w:val="00CE65E7"/>
    <w:rsid w:val="00CE746C"/>
    <w:rsid w:val="00CF3747"/>
    <w:rsid w:val="00CF4A73"/>
    <w:rsid w:val="00CF6EB3"/>
    <w:rsid w:val="00CF7AD2"/>
    <w:rsid w:val="00D04F9D"/>
    <w:rsid w:val="00D06366"/>
    <w:rsid w:val="00D141EC"/>
    <w:rsid w:val="00D15104"/>
    <w:rsid w:val="00D16E11"/>
    <w:rsid w:val="00D212E2"/>
    <w:rsid w:val="00D22730"/>
    <w:rsid w:val="00D22B85"/>
    <w:rsid w:val="00D23FB0"/>
    <w:rsid w:val="00D2615A"/>
    <w:rsid w:val="00D2796E"/>
    <w:rsid w:val="00D32DFD"/>
    <w:rsid w:val="00D56950"/>
    <w:rsid w:val="00D57649"/>
    <w:rsid w:val="00D60F50"/>
    <w:rsid w:val="00D63211"/>
    <w:rsid w:val="00D65DEB"/>
    <w:rsid w:val="00D742E6"/>
    <w:rsid w:val="00D75A31"/>
    <w:rsid w:val="00D75BCF"/>
    <w:rsid w:val="00D82410"/>
    <w:rsid w:val="00D830CC"/>
    <w:rsid w:val="00D86DD2"/>
    <w:rsid w:val="00D964D5"/>
    <w:rsid w:val="00D96B0E"/>
    <w:rsid w:val="00DA22B2"/>
    <w:rsid w:val="00DA4216"/>
    <w:rsid w:val="00DA478B"/>
    <w:rsid w:val="00DA645E"/>
    <w:rsid w:val="00DB0C39"/>
    <w:rsid w:val="00DB0EC7"/>
    <w:rsid w:val="00DB202F"/>
    <w:rsid w:val="00DB26E8"/>
    <w:rsid w:val="00DB383D"/>
    <w:rsid w:val="00DB734A"/>
    <w:rsid w:val="00DC2EE2"/>
    <w:rsid w:val="00DC50BC"/>
    <w:rsid w:val="00DD0DAB"/>
    <w:rsid w:val="00DD3E54"/>
    <w:rsid w:val="00DD40ED"/>
    <w:rsid w:val="00DD47FB"/>
    <w:rsid w:val="00DE1541"/>
    <w:rsid w:val="00DE4521"/>
    <w:rsid w:val="00DE50B4"/>
    <w:rsid w:val="00DF4BF3"/>
    <w:rsid w:val="00DF5277"/>
    <w:rsid w:val="00E05E20"/>
    <w:rsid w:val="00E06C9C"/>
    <w:rsid w:val="00E071A8"/>
    <w:rsid w:val="00E13DEB"/>
    <w:rsid w:val="00E14B26"/>
    <w:rsid w:val="00E15225"/>
    <w:rsid w:val="00E165AF"/>
    <w:rsid w:val="00E20F71"/>
    <w:rsid w:val="00E24073"/>
    <w:rsid w:val="00E254FE"/>
    <w:rsid w:val="00E26D93"/>
    <w:rsid w:val="00E314AC"/>
    <w:rsid w:val="00E342A3"/>
    <w:rsid w:val="00E37616"/>
    <w:rsid w:val="00E41B65"/>
    <w:rsid w:val="00E44FF6"/>
    <w:rsid w:val="00E46908"/>
    <w:rsid w:val="00E46B4B"/>
    <w:rsid w:val="00E513F8"/>
    <w:rsid w:val="00E5182B"/>
    <w:rsid w:val="00E52863"/>
    <w:rsid w:val="00E541F3"/>
    <w:rsid w:val="00E54711"/>
    <w:rsid w:val="00E57CBB"/>
    <w:rsid w:val="00E66AAD"/>
    <w:rsid w:val="00E67586"/>
    <w:rsid w:val="00E6779B"/>
    <w:rsid w:val="00E763FC"/>
    <w:rsid w:val="00E77466"/>
    <w:rsid w:val="00E809B6"/>
    <w:rsid w:val="00E80AD5"/>
    <w:rsid w:val="00E80AD8"/>
    <w:rsid w:val="00E81E5F"/>
    <w:rsid w:val="00E82627"/>
    <w:rsid w:val="00E911C3"/>
    <w:rsid w:val="00E91D8C"/>
    <w:rsid w:val="00E977D3"/>
    <w:rsid w:val="00EA0A53"/>
    <w:rsid w:val="00EA20A1"/>
    <w:rsid w:val="00EA3FF3"/>
    <w:rsid w:val="00EA4C78"/>
    <w:rsid w:val="00EA5ED8"/>
    <w:rsid w:val="00EA62C8"/>
    <w:rsid w:val="00EB1A2B"/>
    <w:rsid w:val="00EB443C"/>
    <w:rsid w:val="00EB58D6"/>
    <w:rsid w:val="00EB72B3"/>
    <w:rsid w:val="00EC0878"/>
    <w:rsid w:val="00ED1599"/>
    <w:rsid w:val="00ED226B"/>
    <w:rsid w:val="00ED3773"/>
    <w:rsid w:val="00ED68E3"/>
    <w:rsid w:val="00EE1265"/>
    <w:rsid w:val="00EE37AB"/>
    <w:rsid w:val="00EE5C31"/>
    <w:rsid w:val="00EF0207"/>
    <w:rsid w:val="00EF0981"/>
    <w:rsid w:val="00EF1824"/>
    <w:rsid w:val="00EF44DF"/>
    <w:rsid w:val="00EF5617"/>
    <w:rsid w:val="00EF5ED2"/>
    <w:rsid w:val="00EF73CB"/>
    <w:rsid w:val="00F11231"/>
    <w:rsid w:val="00F113C8"/>
    <w:rsid w:val="00F14446"/>
    <w:rsid w:val="00F16382"/>
    <w:rsid w:val="00F22C80"/>
    <w:rsid w:val="00F2578D"/>
    <w:rsid w:val="00F274CC"/>
    <w:rsid w:val="00F27C8A"/>
    <w:rsid w:val="00F30B48"/>
    <w:rsid w:val="00F353E6"/>
    <w:rsid w:val="00F4088E"/>
    <w:rsid w:val="00F421BF"/>
    <w:rsid w:val="00F42E62"/>
    <w:rsid w:val="00F45F1B"/>
    <w:rsid w:val="00F46A48"/>
    <w:rsid w:val="00F511DF"/>
    <w:rsid w:val="00F60540"/>
    <w:rsid w:val="00F64502"/>
    <w:rsid w:val="00F72939"/>
    <w:rsid w:val="00F72A83"/>
    <w:rsid w:val="00F7313E"/>
    <w:rsid w:val="00F73C59"/>
    <w:rsid w:val="00F77FEF"/>
    <w:rsid w:val="00F8256A"/>
    <w:rsid w:val="00F8342F"/>
    <w:rsid w:val="00F83B57"/>
    <w:rsid w:val="00F85E43"/>
    <w:rsid w:val="00F86E13"/>
    <w:rsid w:val="00F909C0"/>
    <w:rsid w:val="00F936DA"/>
    <w:rsid w:val="00FB0F27"/>
    <w:rsid w:val="00FB180F"/>
    <w:rsid w:val="00FB2161"/>
    <w:rsid w:val="00FB21CE"/>
    <w:rsid w:val="00FB45A3"/>
    <w:rsid w:val="00FB5DDD"/>
    <w:rsid w:val="00FC1ABF"/>
    <w:rsid w:val="00FD10B0"/>
    <w:rsid w:val="00FD13B7"/>
    <w:rsid w:val="00FD4597"/>
    <w:rsid w:val="00FE35B4"/>
    <w:rsid w:val="00FE4E8D"/>
    <w:rsid w:val="00FF02F0"/>
    <w:rsid w:val="00FF0392"/>
    <w:rsid w:val="00FF2DF2"/>
    <w:rsid w:val="00FF6DB4"/>
    <w:rsid w:val="00FF7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01C8B9D"/>
  <w15:chartTrackingRefBased/>
  <w15:docId w15:val="{00D82948-59E4-46D2-866A-BD8064D05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1503A3"/>
    <w:pPr>
      <w:suppressAutoHyphens/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5"/>
    <w:next w:val="a5"/>
    <w:link w:val="11"/>
    <w:uiPriority w:val="9"/>
    <w:qFormat/>
    <w:rsid w:val="006D691F"/>
    <w:pPr>
      <w:keepNext/>
      <w:pageBreakBefore/>
      <w:spacing w:after="480" w:line="360" w:lineRule="auto"/>
      <w:ind w:firstLine="0"/>
      <w:jc w:val="left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5"/>
    <w:next w:val="a5"/>
    <w:link w:val="20"/>
    <w:uiPriority w:val="9"/>
    <w:qFormat/>
    <w:rsid w:val="00D2615A"/>
    <w:pPr>
      <w:keepNext/>
      <w:spacing w:before="240" w:after="240" w:line="360" w:lineRule="auto"/>
      <w:jc w:val="left"/>
      <w:outlineLvl w:val="1"/>
    </w:pPr>
    <w:rPr>
      <w:rFonts w:cs="Arial"/>
      <w:b/>
      <w:bCs/>
      <w:iCs/>
      <w:sz w:val="28"/>
      <w:szCs w:val="28"/>
    </w:rPr>
  </w:style>
  <w:style w:type="paragraph" w:styleId="3">
    <w:name w:val="heading 3"/>
    <w:basedOn w:val="a5"/>
    <w:next w:val="a5"/>
    <w:link w:val="30"/>
    <w:uiPriority w:val="9"/>
    <w:qFormat/>
    <w:rsid w:val="00BC4A78"/>
    <w:pPr>
      <w:keepNext/>
      <w:spacing w:before="240" w:after="60"/>
      <w:outlineLvl w:val="2"/>
    </w:pPr>
    <w:rPr>
      <w:rFonts w:ascii="Arial" w:hAnsi="Arial" w:cs="Arial"/>
      <w:b/>
      <w:bCs/>
      <w:i/>
      <w:sz w:val="26"/>
      <w:szCs w:val="26"/>
    </w:rPr>
  </w:style>
  <w:style w:type="paragraph" w:styleId="4">
    <w:name w:val="heading 4"/>
    <w:basedOn w:val="a5"/>
    <w:next w:val="a5"/>
    <w:link w:val="40"/>
    <w:qFormat/>
    <w:rsid w:val="00BC4A78"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11">
    <w:name w:val="Заголовок 1 Знак"/>
    <w:basedOn w:val="a6"/>
    <w:link w:val="10"/>
    <w:uiPriority w:val="9"/>
    <w:rsid w:val="006D691F"/>
    <w:rPr>
      <w:rFonts w:ascii="Times New Roman" w:eastAsia="Times New Roman" w:hAnsi="Times New Roman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6"/>
    <w:link w:val="2"/>
    <w:uiPriority w:val="9"/>
    <w:rsid w:val="00D2615A"/>
    <w:rPr>
      <w:rFonts w:ascii="Times New Roman" w:eastAsia="Times New Roman" w:hAnsi="Times New Roman" w:cs="Arial"/>
      <w:b/>
      <w:bCs/>
      <w:iCs/>
      <w:sz w:val="28"/>
      <w:szCs w:val="28"/>
      <w:lang w:eastAsia="ru-RU"/>
    </w:rPr>
  </w:style>
  <w:style w:type="character" w:customStyle="1" w:styleId="30">
    <w:name w:val="Заголовок 3 Знак"/>
    <w:basedOn w:val="a6"/>
    <w:link w:val="3"/>
    <w:uiPriority w:val="9"/>
    <w:rsid w:val="00BC4A78"/>
    <w:rPr>
      <w:rFonts w:ascii="Arial" w:eastAsia="Times New Roman" w:hAnsi="Arial" w:cs="Arial"/>
      <w:b/>
      <w:bCs/>
      <w:i/>
      <w:sz w:val="26"/>
      <w:szCs w:val="26"/>
      <w:lang w:eastAsia="ru-RU"/>
    </w:rPr>
  </w:style>
  <w:style w:type="character" w:customStyle="1" w:styleId="40">
    <w:name w:val="Заголовок 4 Знак"/>
    <w:basedOn w:val="a6"/>
    <w:link w:val="4"/>
    <w:rsid w:val="00BC4A78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a9">
    <w:name w:val="_Название"/>
    <w:basedOn w:val="aa"/>
    <w:rsid w:val="00BC4A78"/>
    <w:rPr>
      <w:sz w:val="32"/>
    </w:rPr>
  </w:style>
  <w:style w:type="paragraph" w:customStyle="1" w:styleId="ab">
    <w:name w:val="__Подпись"/>
    <w:basedOn w:val="21"/>
    <w:next w:val="21"/>
    <w:rsid w:val="00BC4A78"/>
    <w:rPr>
      <w:sz w:val="20"/>
    </w:rPr>
  </w:style>
  <w:style w:type="paragraph" w:customStyle="1" w:styleId="aa">
    <w:name w:val="_Титульный"/>
    <w:rsid w:val="00BC4A78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c">
    <w:name w:val="Заголовок Содержания"/>
    <w:basedOn w:val="a5"/>
    <w:rsid w:val="00BC4A78"/>
    <w:pPr>
      <w:keepNext/>
      <w:spacing w:before="240" w:after="60"/>
      <w:jc w:val="left"/>
    </w:pPr>
    <w:rPr>
      <w:rFonts w:ascii="Arial" w:hAnsi="Arial"/>
      <w:b/>
      <w:sz w:val="32"/>
    </w:rPr>
  </w:style>
  <w:style w:type="character" w:styleId="ad">
    <w:name w:val="page number"/>
    <w:basedOn w:val="a6"/>
    <w:rsid w:val="00BC4A78"/>
  </w:style>
  <w:style w:type="paragraph" w:customStyle="1" w:styleId="21">
    <w:name w:val="_Титульный2"/>
    <w:basedOn w:val="aa"/>
    <w:rsid w:val="00BC4A78"/>
    <w:pPr>
      <w:jc w:val="left"/>
    </w:pPr>
  </w:style>
  <w:style w:type="numbering" w:customStyle="1" w:styleId="1">
    <w:name w:val="Маркированный список 1"/>
    <w:basedOn w:val="a8"/>
    <w:rsid w:val="00BC4A78"/>
    <w:pPr>
      <w:numPr>
        <w:numId w:val="1"/>
      </w:numPr>
    </w:pPr>
  </w:style>
  <w:style w:type="paragraph" w:styleId="12">
    <w:name w:val="toc 1"/>
    <w:basedOn w:val="a5"/>
    <w:next w:val="a5"/>
    <w:autoRedefine/>
    <w:uiPriority w:val="39"/>
    <w:rsid w:val="005348E2"/>
    <w:pPr>
      <w:tabs>
        <w:tab w:val="right" w:leader="dot" w:pos="9345"/>
      </w:tabs>
      <w:ind w:firstLine="0"/>
    </w:pPr>
  </w:style>
  <w:style w:type="paragraph" w:customStyle="1" w:styleId="a">
    <w:name w:val="Подпись к рисунку"/>
    <w:next w:val="a5"/>
    <w:rsid w:val="00BC4A78"/>
    <w:pPr>
      <w:keepLines/>
      <w:numPr>
        <w:numId w:val="3"/>
      </w:numPr>
      <w:suppressAutoHyphens/>
      <w:spacing w:after="0" w:line="240" w:lineRule="auto"/>
      <w:ind w:left="0" w:firstLine="0"/>
      <w:jc w:val="center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character" w:customStyle="1" w:styleId="ae">
    <w:name w:val="Выделение курсивом"/>
    <w:rsid w:val="00BC4A78"/>
    <w:rPr>
      <w:i/>
      <w:iCs/>
    </w:rPr>
  </w:style>
  <w:style w:type="paragraph" w:styleId="22">
    <w:name w:val="toc 2"/>
    <w:basedOn w:val="a5"/>
    <w:next w:val="a5"/>
    <w:autoRedefine/>
    <w:uiPriority w:val="39"/>
    <w:rsid w:val="005348E2"/>
    <w:pPr>
      <w:tabs>
        <w:tab w:val="right" w:leader="dot" w:pos="9345"/>
      </w:tabs>
      <w:ind w:firstLine="0"/>
    </w:pPr>
  </w:style>
  <w:style w:type="paragraph" w:styleId="31">
    <w:name w:val="toc 3"/>
    <w:basedOn w:val="a5"/>
    <w:next w:val="a5"/>
    <w:autoRedefine/>
    <w:uiPriority w:val="39"/>
    <w:rsid w:val="005348E2"/>
    <w:pPr>
      <w:ind w:firstLine="0"/>
    </w:pPr>
  </w:style>
  <w:style w:type="numbering" w:customStyle="1" w:styleId="a4">
    <w:name w:val="Перечисление"/>
    <w:basedOn w:val="a8"/>
    <w:rsid w:val="00BC4A78"/>
    <w:pPr>
      <w:numPr>
        <w:numId w:val="2"/>
      </w:numPr>
    </w:pPr>
  </w:style>
  <w:style w:type="paragraph" w:customStyle="1" w:styleId="af">
    <w:name w:val="Рисунок"/>
    <w:basedOn w:val="a5"/>
    <w:next w:val="a"/>
    <w:rsid w:val="00BC4A78"/>
    <w:pPr>
      <w:keepNext/>
      <w:jc w:val="center"/>
    </w:pPr>
    <w:rPr>
      <w:lang w:val="en-US"/>
    </w:rPr>
  </w:style>
  <w:style w:type="numbering" w:customStyle="1" w:styleId="a0">
    <w:name w:val="___Стиль нумерованный"/>
    <w:rsid w:val="00BC4A78"/>
    <w:pPr>
      <w:numPr>
        <w:numId w:val="4"/>
      </w:numPr>
    </w:pPr>
  </w:style>
  <w:style w:type="character" w:styleId="af0">
    <w:name w:val="Hyperlink"/>
    <w:uiPriority w:val="99"/>
    <w:unhideWhenUsed/>
    <w:rsid w:val="00BC4A78"/>
    <w:rPr>
      <w:color w:val="0000FF"/>
      <w:u w:val="single"/>
    </w:rPr>
  </w:style>
  <w:style w:type="paragraph" w:styleId="af1">
    <w:name w:val="footnote text"/>
    <w:basedOn w:val="a5"/>
    <w:link w:val="af2"/>
    <w:semiHidden/>
    <w:rsid w:val="00BC4A78"/>
    <w:rPr>
      <w:sz w:val="20"/>
      <w:szCs w:val="20"/>
    </w:rPr>
  </w:style>
  <w:style w:type="character" w:customStyle="1" w:styleId="af2">
    <w:name w:val="Текст сноски Знак"/>
    <w:basedOn w:val="a6"/>
    <w:link w:val="af1"/>
    <w:semiHidden/>
    <w:rsid w:val="00BC4A7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3">
    <w:name w:val="footnote reference"/>
    <w:semiHidden/>
    <w:rsid w:val="00BC4A78"/>
    <w:rPr>
      <w:vertAlign w:val="superscript"/>
    </w:rPr>
  </w:style>
  <w:style w:type="character" w:customStyle="1" w:styleId="af4">
    <w:name w:val="Фрагмент кода"/>
    <w:rsid w:val="00BC4A78"/>
    <w:rPr>
      <w:rFonts w:ascii="Courier New" w:hAnsi="Courier New"/>
    </w:rPr>
  </w:style>
  <w:style w:type="character" w:styleId="af5">
    <w:name w:val="annotation reference"/>
    <w:semiHidden/>
    <w:rsid w:val="00BC4A78"/>
    <w:rPr>
      <w:sz w:val="16"/>
      <w:szCs w:val="16"/>
    </w:rPr>
  </w:style>
  <w:style w:type="paragraph" w:styleId="af6">
    <w:name w:val="annotation text"/>
    <w:basedOn w:val="a5"/>
    <w:link w:val="af7"/>
    <w:semiHidden/>
    <w:rsid w:val="00BC4A78"/>
    <w:pPr>
      <w:suppressAutoHyphens w:val="0"/>
      <w:spacing w:line="360" w:lineRule="auto"/>
      <w:ind w:firstLine="510"/>
    </w:pPr>
    <w:rPr>
      <w:sz w:val="20"/>
      <w:szCs w:val="20"/>
    </w:rPr>
  </w:style>
  <w:style w:type="character" w:customStyle="1" w:styleId="af7">
    <w:name w:val="Текст примечания Знак"/>
    <w:basedOn w:val="a6"/>
    <w:link w:val="af6"/>
    <w:semiHidden/>
    <w:rsid w:val="00BC4A7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Balloon Text"/>
    <w:basedOn w:val="a5"/>
    <w:link w:val="af9"/>
    <w:semiHidden/>
    <w:rsid w:val="00BC4A78"/>
    <w:rPr>
      <w:rFonts w:ascii="Tahoma" w:hAnsi="Tahoma" w:cs="Tahoma"/>
      <w:sz w:val="16"/>
      <w:szCs w:val="16"/>
    </w:rPr>
  </w:style>
  <w:style w:type="character" w:customStyle="1" w:styleId="af9">
    <w:name w:val="Текст выноски Знак"/>
    <w:basedOn w:val="a6"/>
    <w:link w:val="af8"/>
    <w:semiHidden/>
    <w:rsid w:val="00BC4A78"/>
    <w:rPr>
      <w:rFonts w:ascii="Tahoma" w:eastAsia="Times New Roman" w:hAnsi="Tahoma" w:cs="Tahoma"/>
      <w:sz w:val="16"/>
      <w:szCs w:val="16"/>
      <w:lang w:eastAsia="ru-RU"/>
    </w:rPr>
  </w:style>
  <w:style w:type="paragraph" w:styleId="a1">
    <w:name w:val="Bibliography"/>
    <w:basedOn w:val="a5"/>
    <w:rsid w:val="00BC4A78"/>
    <w:pPr>
      <w:numPr>
        <w:numId w:val="5"/>
      </w:numPr>
      <w:jc w:val="left"/>
    </w:pPr>
  </w:style>
  <w:style w:type="paragraph" w:styleId="afa">
    <w:name w:val="Normal (Web)"/>
    <w:basedOn w:val="a5"/>
    <w:uiPriority w:val="99"/>
    <w:unhideWhenUsed/>
    <w:rsid w:val="00BC4A78"/>
    <w:pPr>
      <w:suppressAutoHyphens w:val="0"/>
      <w:spacing w:before="100" w:beforeAutospacing="1" w:after="100" w:afterAutospacing="1"/>
      <w:jc w:val="left"/>
    </w:pPr>
    <w:rPr>
      <w:lang w:val="en-US" w:eastAsia="en-US"/>
    </w:rPr>
  </w:style>
  <w:style w:type="numbering" w:customStyle="1" w:styleId="a3">
    <w:name w:val="Список нумерованный"/>
    <w:basedOn w:val="a8"/>
    <w:rsid w:val="00BC4A78"/>
    <w:pPr>
      <w:numPr>
        <w:numId w:val="6"/>
      </w:numPr>
    </w:pPr>
  </w:style>
  <w:style w:type="paragraph" w:styleId="afb">
    <w:name w:val="Document Map"/>
    <w:basedOn w:val="a5"/>
    <w:link w:val="afc"/>
    <w:semiHidden/>
    <w:rsid w:val="00BC4A78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afc">
    <w:name w:val="Схема документа Знак"/>
    <w:basedOn w:val="a6"/>
    <w:link w:val="afb"/>
    <w:semiHidden/>
    <w:rsid w:val="00BC4A78"/>
    <w:rPr>
      <w:rFonts w:ascii="Tahoma" w:eastAsia="Times New Roman" w:hAnsi="Tahoma" w:cs="Tahoma"/>
      <w:sz w:val="20"/>
      <w:szCs w:val="20"/>
      <w:shd w:val="clear" w:color="auto" w:fill="000080"/>
      <w:lang w:eastAsia="ru-RU"/>
    </w:rPr>
  </w:style>
  <w:style w:type="paragraph" w:styleId="afd">
    <w:name w:val="header"/>
    <w:basedOn w:val="a5"/>
    <w:link w:val="afe"/>
    <w:rsid w:val="00BC4A78"/>
    <w:pPr>
      <w:tabs>
        <w:tab w:val="center" w:pos="4677"/>
        <w:tab w:val="right" w:pos="9355"/>
      </w:tabs>
    </w:pPr>
  </w:style>
  <w:style w:type="character" w:customStyle="1" w:styleId="afe">
    <w:name w:val="Верхний колонтитул Знак"/>
    <w:basedOn w:val="a6"/>
    <w:link w:val="afd"/>
    <w:rsid w:val="00BC4A7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">
    <w:name w:val="Элемент кода"/>
    <w:rsid w:val="00BC4A78"/>
    <w:rPr>
      <w:rFonts w:ascii="Courier New" w:hAnsi="Courier New"/>
      <w:b/>
      <w:sz w:val="24"/>
    </w:rPr>
  </w:style>
  <w:style w:type="table" w:styleId="aff0">
    <w:name w:val="Table Grid"/>
    <w:basedOn w:val="a7"/>
    <w:rsid w:val="00BC4A78"/>
    <w:pPr>
      <w:suppressAutoHyphens/>
      <w:spacing w:before="120" w:after="0" w:line="240" w:lineRule="auto"/>
      <w:ind w:firstLine="539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2">
    <w:name w:val="Подпись к таблице"/>
    <w:next w:val="a5"/>
    <w:autoRedefine/>
    <w:rsid w:val="00BC4A78"/>
    <w:pPr>
      <w:numPr>
        <w:numId w:val="7"/>
      </w:num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aff1">
    <w:name w:val="footer"/>
    <w:basedOn w:val="a5"/>
    <w:link w:val="aff2"/>
    <w:uiPriority w:val="99"/>
    <w:rsid w:val="00BC4A78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basedOn w:val="a6"/>
    <w:link w:val="aff1"/>
    <w:uiPriority w:val="99"/>
    <w:rsid w:val="00BC4A7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f3">
    <w:name w:val="FollowedHyperlink"/>
    <w:basedOn w:val="a6"/>
    <w:uiPriority w:val="99"/>
    <w:semiHidden/>
    <w:unhideWhenUsed/>
    <w:rsid w:val="00FB5DDD"/>
    <w:rPr>
      <w:color w:val="954F72" w:themeColor="followedHyperlink"/>
      <w:u w:val="single"/>
    </w:rPr>
  </w:style>
  <w:style w:type="paragraph" w:styleId="aff4">
    <w:name w:val="List Paragraph"/>
    <w:basedOn w:val="a5"/>
    <w:uiPriority w:val="34"/>
    <w:qFormat/>
    <w:rsid w:val="001503A3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4C1A1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f5">
    <w:name w:val="Body Text"/>
    <w:basedOn w:val="a5"/>
    <w:link w:val="aff6"/>
    <w:uiPriority w:val="1"/>
    <w:qFormat/>
    <w:rsid w:val="004C1A16"/>
    <w:pPr>
      <w:widowControl w:val="0"/>
      <w:suppressAutoHyphens w:val="0"/>
      <w:autoSpaceDE w:val="0"/>
      <w:autoSpaceDN w:val="0"/>
      <w:ind w:firstLine="0"/>
      <w:jc w:val="left"/>
    </w:pPr>
    <w:rPr>
      <w:rFonts w:ascii="Consolas" w:eastAsia="Consolas" w:hAnsi="Consolas" w:cs="Consolas"/>
      <w:sz w:val="21"/>
      <w:szCs w:val="21"/>
      <w:lang w:val="en-US" w:eastAsia="en-US"/>
    </w:rPr>
  </w:style>
  <w:style w:type="character" w:customStyle="1" w:styleId="aff6">
    <w:name w:val="Основной текст Знак"/>
    <w:basedOn w:val="a6"/>
    <w:link w:val="aff5"/>
    <w:uiPriority w:val="1"/>
    <w:rsid w:val="004C1A16"/>
    <w:rPr>
      <w:rFonts w:ascii="Consolas" w:eastAsia="Consolas" w:hAnsi="Consolas" w:cs="Consolas"/>
      <w:sz w:val="21"/>
      <w:szCs w:val="21"/>
      <w:lang w:val="en-US"/>
    </w:rPr>
  </w:style>
  <w:style w:type="paragraph" w:customStyle="1" w:styleId="TableParagraph">
    <w:name w:val="Table Paragraph"/>
    <w:basedOn w:val="a5"/>
    <w:uiPriority w:val="1"/>
    <w:qFormat/>
    <w:rsid w:val="004C1A16"/>
    <w:pPr>
      <w:widowControl w:val="0"/>
      <w:suppressAutoHyphens w:val="0"/>
      <w:autoSpaceDE w:val="0"/>
      <w:autoSpaceDN w:val="0"/>
      <w:ind w:firstLine="0"/>
      <w:jc w:val="left"/>
    </w:pPr>
    <w:rPr>
      <w:rFonts w:ascii="Consolas" w:eastAsia="Consolas" w:hAnsi="Consolas" w:cs="Consolas"/>
      <w:sz w:val="22"/>
      <w:szCs w:val="22"/>
      <w:lang w:val="en-US" w:eastAsia="en-US"/>
    </w:rPr>
  </w:style>
  <w:style w:type="character" w:styleId="aff7">
    <w:name w:val="Unresolved Mention"/>
    <w:basedOn w:val="a6"/>
    <w:uiPriority w:val="99"/>
    <w:semiHidden/>
    <w:unhideWhenUsed/>
    <w:rsid w:val="00C05615"/>
    <w:rPr>
      <w:color w:val="605E5C"/>
      <w:shd w:val="clear" w:color="auto" w:fill="E1DFDD"/>
    </w:rPr>
  </w:style>
  <w:style w:type="character" w:styleId="aff8">
    <w:name w:val="Emphasis"/>
    <w:basedOn w:val="a6"/>
    <w:uiPriority w:val="20"/>
    <w:qFormat/>
    <w:rsid w:val="00285FB6"/>
    <w:rPr>
      <w:i/>
      <w:iCs/>
    </w:rPr>
  </w:style>
  <w:style w:type="paragraph" w:styleId="41">
    <w:name w:val="toc 4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5">
    <w:name w:val="toc 5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6">
    <w:name w:val="toc 6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7">
    <w:name w:val="toc 7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8">
    <w:name w:val="toc 8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9">
    <w:name w:val="toc 9"/>
    <w:basedOn w:val="a5"/>
    <w:next w:val="a5"/>
    <w:autoRedefine/>
    <w:uiPriority w:val="39"/>
    <w:unhideWhenUsed/>
    <w:rsid w:val="001227DE"/>
    <w:pPr>
      <w:suppressAutoHyphens w:val="0"/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aff9">
    <w:name w:val="caption"/>
    <w:basedOn w:val="a5"/>
    <w:next w:val="a5"/>
    <w:uiPriority w:val="35"/>
    <w:unhideWhenUsed/>
    <w:qFormat/>
    <w:rsid w:val="00DD0DA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a5"/>
    <w:rsid w:val="007D5690"/>
    <w:pPr>
      <w:suppressAutoHyphens w:val="0"/>
      <w:spacing w:before="100" w:beforeAutospacing="1" w:after="100" w:afterAutospacing="1"/>
      <w:ind w:firstLine="0"/>
      <w:jc w:val="left"/>
    </w:pPr>
  </w:style>
  <w:style w:type="paragraph" w:customStyle="1" w:styleId="code-line">
    <w:name w:val="code-line"/>
    <w:basedOn w:val="a5"/>
    <w:rsid w:val="00E26D93"/>
    <w:pPr>
      <w:suppressAutoHyphens w:val="0"/>
      <w:spacing w:before="100" w:beforeAutospacing="1" w:after="100" w:afterAutospacing="1"/>
      <w:ind w:firstLine="0"/>
      <w:jc w:val="left"/>
    </w:pPr>
  </w:style>
  <w:style w:type="paragraph" w:styleId="HTML">
    <w:name w:val="HTML Preformatted"/>
    <w:basedOn w:val="a5"/>
    <w:link w:val="HTML0"/>
    <w:uiPriority w:val="99"/>
    <w:semiHidden/>
    <w:unhideWhenUsed/>
    <w:rsid w:val="00E26D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6"/>
    <w:link w:val="HTML"/>
    <w:uiPriority w:val="99"/>
    <w:semiHidden/>
    <w:rsid w:val="00E26D9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6"/>
    <w:uiPriority w:val="99"/>
    <w:semiHidden/>
    <w:unhideWhenUsed/>
    <w:rsid w:val="00E26D93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a6"/>
    <w:rsid w:val="00E26D93"/>
  </w:style>
  <w:style w:type="character" w:customStyle="1" w:styleId="hljs-keyword">
    <w:name w:val="hljs-keyword"/>
    <w:basedOn w:val="a6"/>
    <w:rsid w:val="00E26D93"/>
  </w:style>
  <w:style w:type="character" w:customStyle="1" w:styleId="hljs-title">
    <w:name w:val="hljs-title"/>
    <w:basedOn w:val="a6"/>
    <w:rsid w:val="00E26D93"/>
  </w:style>
  <w:style w:type="character" w:customStyle="1" w:styleId="hljs-params">
    <w:name w:val="hljs-params"/>
    <w:basedOn w:val="a6"/>
    <w:rsid w:val="00E26D93"/>
  </w:style>
  <w:style w:type="character" w:customStyle="1" w:styleId="hljs-string">
    <w:name w:val="hljs-string"/>
    <w:basedOn w:val="a6"/>
    <w:rsid w:val="00E26D93"/>
  </w:style>
  <w:style w:type="character" w:customStyle="1" w:styleId="hljs-number">
    <w:name w:val="hljs-number"/>
    <w:basedOn w:val="a6"/>
    <w:rsid w:val="00E26D93"/>
  </w:style>
  <w:style w:type="character" w:customStyle="1" w:styleId="hljs-literal">
    <w:name w:val="hljs-literal"/>
    <w:basedOn w:val="a6"/>
    <w:rsid w:val="00E26D93"/>
  </w:style>
  <w:style w:type="character" w:customStyle="1" w:styleId="hljs-builtin">
    <w:name w:val="hljs-built_in"/>
    <w:basedOn w:val="a6"/>
    <w:rsid w:val="00E26D93"/>
  </w:style>
  <w:style w:type="paragraph" w:styleId="affa">
    <w:name w:val="annotation subject"/>
    <w:basedOn w:val="af6"/>
    <w:next w:val="af6"/>
    <w:link w:val="affb"/>
    <w:uiPriority w:val="99"/>
    <w:semiHidden/>
    <w:unhideWhenUsed/>
    <w:rsid w:val="00B13F10"/>
    <w:pPr>
      <w:suppressAutoHyphens/>
      <w:spacing w:line="240" w:lineRule="auto"/>
      <w:ind w:firstLine="567"/>
    </w:pPr>
    <w:rPr>
      <w:b/>
      <w:bCs/>
    </w:rPr>
  </w:style>
  <w:style w:type="character" w:customStyle="1" w:styleId="affb">
    <w:name w:val="Тема примечания Знак"/>
    <w:basedOn w:val="af7"/>
    <w:link w:val="affa"/>
    <w:uiPriority w:val="99"/>
    <w:semiHidden/>
    <w:rsid w:val="00B13F10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affc">
    <w:name w:val="Placeholder Text"/>
    <w:basedOn w:val="a6"/>
    <w:uiPriority w:val="99"/>
    <w:semiHidden/>
    <w:rsid w:val="00F11231"/>
    <w:rPr>
      <w:color w:val="808080"/>
    </w:rPr>
  </w:style>
  <w:style w:type="paragraph" w:styleId="affd">
    <w:name w:val="TOC Heading"/>
    <w:basedOn w:val="10"/>
    <w:next w:val="a5"/>
    <w:uiPriority w:val="39"/>
    <w:unhideWhenUsed/>
    <w:qFormat/>
    <w:rsid w:val="00C0563C"/>
    <w:pPr>
      <w:keepLines/>
      <w:pageBreakBefore w:val="0"/>
      <w:suppressAutoHyphens w:val="0"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  <w:style w:type="paragraph" w:customStyle="1" w:styleId="Default">
    <w:name w:val="Default"/>
    <w:rsid w:val="009A4F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7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8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7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2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6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0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59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4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22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7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6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1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16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3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1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05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8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8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02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7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38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i.org/10.3390/s20072136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://2018.icbeb.org/Challenge.html" TargetMode="External"/><Relationship Id="rId47" Type="http://schemas.openxmlformats.org/officeDocument/2006/relationships/hyperlink" Target="https://www.python.org/" TargetMode="External"/><Relationship Id="rId50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oi.org/10.1038/s41597-020-0495-6" TargetMode="External"/><Relationship Id="rId45" Type="http://schemas.openxmlformats.org/officeDocument/2006/relationships/hyperlink" Target="https://keras.i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www.tensorflow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scikit-learn.org/stable/index.html" TargetMode="External"/><Relationship Id="rId48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oi.org/10.3390/brainsci10020084" TargetMode="External"/><Relationship Id="rId46" Type="http://schemas.openxmlformats.org/officeDocument/2006/relationships/hyperlink" Target="https://www.who.int/ru/news-room/fact-sheets/detail/the-top-10-causes-of-death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physionet.org/content/ptb-xl/1.0.3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AD3F2-3AD1-49A0-8045-4661A8BEB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2104</TotalTime>
  <Pages>35</Pages>
  <Words>4939</Words>
  <Characters>28156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ННГУ</Company>
  <LinksUpToDate>false</LinksUpToDate>
  <CharactersWithSpaces>33029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Манухов</dc:creator>
  <cp:keywords/>
  <dc:description/>
  <cp:lastModifiedBy>Виталий Манухов</cp:lastModifiedBy>
  <cp:revision>382</cp:revision>
  <cp:lastPrinted>2022-01-19T22:56:00Z</cp:lastPrinted>
  <dcterms:created xsi:type="dcterms:W3CDTF">2023-05-28T19:52:00Z</dcterms:created>
  <dcterms:modified xsi:type="dcterms:W3CDTF">2023-06-19T16:21:00Z</dcterms:modified>
</cp:coreProperties>
</file>